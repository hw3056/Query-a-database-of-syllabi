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1A86E" w14:textId="77777777" w:rsidR="0022471F" w:rsidRDefault="0022471F" w:rsidP="0084312A">
      <w:pPr>
        <w:jc w:val="center"/>
        <w:rPr>
          <w:b/>
          <w:sz w:val="32"/>
          <w:szCs w:val="32"/>
        </w:rPr>
      </w:pPr>
    </w:p>
    <w:p w14:paraId="1DCE3D78" w14:textId="0A7D7016" w:rsidR="0084312A" w:rsidRPr="0084312A" w:rsidRDefault="00334D2B" w:rsidP="0084312A">
      <w:pPr>
        <w:jc w:val="center"/>
        <w:rPr>
          <w:b/>
          <w:color w:val="000000"/>
          <w:sz w:val="32"/>
          <w:szCs w:val="32"/>
        </w:rPr>
      </w:pPr>
      <w:r w:rsidRPr="0084312A">
        <w:rPr>
          <w:b/>
          <w:sz w:val="32"/>
          <w:szCs w:val="32"/>
        </w:rPr>
        <w:t>Managing in a Global Economy</w:t>
      </w:r>
    </w:p>
    <w:p w14:paraId="00000024" w14:textId="7E2BD1DA" w:rsidR="00A22A88" w:rsidRPr="0084312A" w:rsidRDefault="003D4024" w:rsidP="0084312A">
      <w:pPr>
        <w:jc w:val="center"/>
        <w:rPr>
          <w:b/>
          <w:color w:val="000000" w:themeColor="text1"/>
        </w:rPr>
      </w:pPr>
      <w:r w:rsidRPr="0084312A">
        <w:rPr>
          <w:rFonts w:eastAsia="Roboto Light"/>
          <w:b/>
          <w:color w:val="000000" w:themeColor="text1"/>
          <w:szCs w:val="22"/>
        </w:rPr>
        <w:t xml:space="preserve">MASY1-GC </w:t>
      </w:r>
      <w:r w:rsidR="00057CE1">
        <w:rPr>
          <w:rFonts w:eastAsia="Roboto Light"/>
          <w:b/>
          <w:color w:val="000000" w:themeColor="text1"/>
          <w:szCs w:val="22"/>
        </w:rPr>
        <w:t>1200</w:t>
      </w:r>
      <w:r w:rsidR="00057CE1" w:rsidRPr="0084312A">
        <w:rPr>
          <w:rFonts w:eastAsia="Roboto Light"/>
          <w:b/>
          <w:color w:val="000000" w:themeColor="text1"/>
          <w:szCs w:val="22"/>
        </w:rPr>
        <w:t xml:space="preserve"> | </w:t>
      </w:r>
      <w:r w:rsidR="00057CE1">
        <w:rPr>
          <w:rFonts w:eastAsia="Roboto Light"/>
          <w:b/>
          <w:color w:val="000000" w:themeColor="text1"/>
          <w:szCs w:val="22"/>
        </w:rPr>
        <w:t xml:space="preserve">100 </w:t>
      </w:r>
      <w:r w:rsidR="00262445" w:rsidRPr="0084312A">
        <w:rPr>
          <w:rFonts w:eastAsia="Roboto Light"/>
          <w:b/>
          <w:color w:val="000000" w:themeColor="text1"/>
          <w:szCs w:val="22"/>
        </w:rPr>
        <w:t xml:space="preserve">| </w:t>
      </w:r>
      <w:r w:rsidRPr="0084312A">
        <w:rPr>
          <w:rFonts w:eastAsia="Roboto Light"/>
          <w:b/>
          <w:color w:val="000000" w:themeColor="text1"/>
          <w:szCs w:val="22"/>
        </w:rPr>
        <w:t>Fall 202</w:t>
      </w:r>
      <w:r w:rsidR="00F50376">
        <w:rPr>
          <w:rFonts w:eastAsia="Roboto Light"/>
          <w:b/>
          <w:color w:val="000000" w:themeColor="text1"/>
          <w:szCs w:val="22"/>
        </w:rPr>
        <w:t>3</w:t>
      </w:r>
      <w:r w:rsidR="00262445" w:rsidRPr="0084312A">
        <w:rPr>
          <w:rFonts w:eastAsia="Roboto Light"/>
          <w:b/>
          <w:color w:val="000000" w:themeColor="text1"/>
          <w:szCs w:val="22"/>
        </w:rPr>
        <w:t xml:space="preserve"> | </w:t>
      </w:r>
      <w:sdt>
        <w:sdtPr>
          <w:rPr>
            <w:rFonts w:eastAsia="Roboto Light"/>
            <w:b/>
            <w:color w:val="000000" w:themeColor="text1"/>
            <w:szCs w:val="22"/>
          </w:rPr>
          <w:alias w:val="Start/End Dates"/>
          <w:tag w:val="Start/End Dates"/>
          <w:id w:val="29152807"/>
          <w:placeholder>
            <w:docPart w:val="D986CE1910514F84A036D9198F63B5B0"/>
          </w:placeholder>
          <w:comboBox>
            <w:listItem w:value="Choose an item."/>
            <w:listItem w:displayText="9/12/2022 - 12/12/2022 | Mondays" w:value="9/12/2022 - 12/12/2022 | Mondays"/>
            <w:listItem w:displayText="9/05/2022 - 12/12/2022 | Mondays (Shangahi)" w:value="9/05/2022 - 12/12/2022 | Mondays (Shangahi)"/>
            <w:listItem w:displayText="9/06/2022 - 12/13/2022 | Tuesdays" w:value="9/06/2022 - 12/13/2022 | Tuesdays"/>
            <w:listItem w:displayText="9/07/2022 - 12/14/2022 | Wednesdays" w:value="9/07/2022 - 12/14/2022 | Wednesdays"/>
            <w:listItem w:displayText="9/01/2022 - 12/08/2022 | Thursdays" w:value="9/01/2022 - 12/08/2022 | Thursdays"/>
            <w:listItem w:displayText="9/08/2022 - 12/15/2022 | Thursdays (Shanghai)" w:value="9/08/2022 - 12/15/2022 | Thursdays (Shanghai)"/>
            <w:listItem w:displayText="9/02/2022 - 12/09/2022 | Fridays" w:value="9/02/2022 - 12/09/2022 | Fridays"/>
            <w:listItem w:displayText="9/09/2022 - 12/16/2022 | Fridays (Shanghai)" w:value="9/09/2022 - 12/16/2022 | Fridays (Shanghai)"/>
          </w:comboBox>
        </w:sdtPr>
        <w:sdtContent>
          <w:r w:rsidR="005B7EA0" w:rsidRPr="0084312A">
            <w:rPr>
              <w:rFonts w:eastAsia="Roboto Light"/>
              <w:b/>
              <w:color w:val="000000" w:themeColor="text1"/>
              <w:szCs w:val="22"/>
            </w:rPr>
            <w:t>9/0</w:t>
          </w:r>
          <w:r w:rsidR="00F50376">
            <w:rPr>
              <w:rFonts w:eastAsia="Roboto Light"/>
              <w:b/>
              <w:color w:val="000000" w:themeColor="text1"/>
              <w:szCs w:val="22"/>
            </w:rPr>
            <w:t>7</w:t>
          </w:r>
          <w:r w:rsidR="005B7EA0" w:rsidRPr="0084312A">
            <w:rPr>
              <w:rFonts w:eastAsia="Roboto Light"/>
              <w:b/>
              <w:color w:val="000000" w:themeColor="text1"/>
              <w:szCs w:val="22"/>
            </w:rPr>
            <w:t>/202</w:t>
          </w:r>
          <w:r w:rsidR="00057CE1">
            <w:rPr>
              <w:rFonts w:eastAsia="Roboto Light"/>
              <w:b/>
              <w:color w:val="000000" w:themeColor="text1"/>
              <w:szCs w:val="22"/>
            </w:rPr>
            <w:t>3</w:t>
          </w:r>
          <w:r w:rsidR="005B7EA0" w:rsidRPr="0084312A">
            <w:rPr>
              <w:rFonts w:eastAsia="Roboto Light"/>
              <w:b/>
              <w:color w:val="000000" w:themeColor="text1"/>
              <w:szCs w:val="22"/>
            </w:rPr>
            <w:t xml:space="preserve"> - 12/</w:t>
          </w:r>
          <w:r w:rsidR="00F50376">
            <w:rPr>
              <w:rFonts w:eastAsia="Roboto Light"/>
              <w:b/>
              <w:color w:val="000000" w:themeColor="text1"/>
              <w:szCs w:val="22"/>
            </w:rPr>
            <w:t>14</w:t>
          </w:r>
          <w:r w:rsidR="005B7EA0" w:rsidRPr="0084312A">
            <w:rPr>
              <w:rFonts w:eastAsia="Roboto Light"/>
              <w:b/>
              <w:color w:val="000000" w:themeColor="text1"/>
              <w:szCs w:val="22"/>
            </w:rPr>
            <w:t>/202</w:t>
          </w:r>
          <w:r w:rsidR="00F50376">
            <w:rPr>
              <w:rFonts w:eastAsia="Roboto Light"/>
              <w:b/>
              <w:color w:val="000000" w:themeColor="text1"/>
              <w:szCs w:val="22"/>
            </w:rPr>
            <w:t>3</w:t>
          </w:r>
        </w:sdtContent>
      </w:sdt>
      <w:r w:rsidR="00262445" w:rsidRPr="0084312A">
        <w:rPr>
          <w:rFonts w:eastAsia="Roboto Light"/>
          <w:b/>
          <w:color w:val="000000" w:themeColor="text1"/>
          <w:szCs w:val="22"/>
        </w:rPr>
        <w:t xml:space="preserve"> | </w:t>
      </w:r>
      <w:r w:rsidR="000069CE" w:rsidRPr="0084312A">
        <w:rPr>
          <w:rFonts w:eastAsia="Roboto Light"/>
          <w:b/>
          <w:color w:val="000000" w:themeColor="text1"/>
          <w:szCs w:val="22"/>
        </w:rPr>
        <w:t>3 Credits</w:t>
      </w:r>
    </w:p>
    <w:p w14:paraId="00000025" w14:textId="05B46095" w:rsidR="00A22A88" w:rsidRPr="00C768AB" w:rsidRDefault="00262445" w:rsidP="0084312A">
      <w:pPr>
        <w:jc w:val="center"/>
        <w:rPr>
          <w:rFonts w:eastAsia="Roboto Light"/>
          <w:color w:val="212121"/>
          <w:szCs w:val="22"/>
        </w:rPr>
      </w:pPr>
      <w:r w:rsidRPr="0084312A">
        <w:rPr>
          <w:rFonts w:eastAsia="Roboto Light"/>
          <w:b/>
          <w:color w:val="212121"/>
          <w:szCs w:val="22"/>
        </w:rPr>
        <w:t>Modality:</w:t>
      </w:r>
      <w:r w:rsidRPr="00C768AB">
        <w:rPr>
          <w:rFonts w:eastAsia="Roboto Light"/>
          <w:color w:val="212121"/>
          <w:szCs w:val="22"/>
        </w:rPr>
        <w:t xml:space="preserve"> </w:t>
      </w:r>
      <w:r w:rsidR="005B7EA0">
        <w:rPr>
          <w:rFonts w:eastAsia="Roboto Light"/>
          <w:color w:val="212121"/>
          <w:szCs w:val="22"/>
        </w:rPr>
        <w:t>In-Person</w:t>
      </w:r>
    </w:p>
    <w:p w14:paraId="00000026" w14:textId="27B8A0B4" w:rsidR="00A22A88" w:rsidRPr="00C768AB" w:rsidRDefault="00262445" w:rsidP="0084312A">
      <w:pPr>
        <w:jc w:val="center"/>
        <w:rPr>
          <w:rFonts w:eastAsia="Roboto Light"/>
          <w:szCs w:val="22"/>
        </w:rPr>
      </w:pPr>
      <w:r w:rsidRPr="0084312A">
        <w:rPr>
          <w:rFonts w:eastAsia="Roboto Light"/>
          <w:b/>
          <w:szCs w:val="22"/>
        </w:rPr>
        <w:t>Course Site URL:</w:t>
      </w:r>
      <w:r w:rsidRPr="00C768AB">
        <w:rPr>
          <w:rFonts w:eastAsia="Roboto Light"/>
          <w:szCs w:val="22"/>
        </w:rPr>
        <w:t xml:space="preserve"> </w:t>
      </w:r>
      <w:sdt>
        <w:sdtPr>
          <w:rPr>
            <w:rFonts w:eastAsia="Roboto Light"/>
            <w:szCs w:val="22"/>
          </w:rPr>
          <w:id w:val="-1009437987"/>
          <w:placeholder>
            <w:docPart w:val="9531AA3CF0EF4603A6C3B94B117C80C1"/>
          </w:placeholder>
        </w:sdtPr>
        <w:sdtEndPr>
          <w:rPr>
            <w:color w:val="1155CC"/>
            <w:u w:val="single"/>
          </w:rPr>
        </w:sdtEndPr>
        <w:sdtContent>
          <w:r w:rsidR="003B3A03" w:rsidRPr="003B3A03">
            <w:rPr>
              <w:rFonts w:eastAsia="Roboto Light"/>
              <w:szCs w:val="22"/>
            </w:rPr>
            <w:t>https://brightspace.nyu.edu</w:t>
          </w:r>
        </w:sdtContent>
      </w:sdt>
    </w:p>
    <w:p w14:paraId="6CBDB5A1" w14:textId="77777777" w:rsidR="0084312A" w:rsidRPr="0084312A" w:rsidRDefault="0084312A" w:rsidP="0084312A">
      <w:pPr>
        <w:rPr>
          <w:b/>
        </w:rPr>
      </w:pPr>
      <w:bookmarkStart w:id="0" w:name="bookmark=id.a6wzg5ed4i34" w:colFirst="0" w:colLast="0"/>
      <w:bookmarkEnd w:id="0"/>
    </w:p>
    <w:p w14:paraId="00000028" w14:textId="73E9D5D8" w:rsidR="00A22A88" w:rsidRPr="0084312A" w:rsidRDefault="00262445" w:rsidP="0084312A">
      <w:pPr>
        <w:rPr>
          <w:b/>
        </w:rPr>
      </w:pPr>
      <w:r w:rsidRPr="0084312A">
        <w:rPr>
          <w:b/>
        </w:rPr>
        <w:t>General Course Information</w:t>
      </w:r>
    </w:p>
    <w:p w14:paraId="00000029" w14:textId="73A08CB4" w:rsidR="00A22A88" w:rsidRPr="00C768AB" w:rsidRDefault="00262445" w:rsidP="0084312A">
      <w:pPr>
        <w:rPr>
          <w:rFonts w:eastAsia="Roboto Light" w:cs="Arial"/>
          <w:szCs w:val="22"/>
        </w:rPr>
      </w:pPr>
      <w:r w:rsidRPr="00E41EF2">
        <w:rPr>
          <w:rFonts w:eastAsia="Roboto Light" w:cs="Arial"/>
          <w:b/>
          <w:bCs/>
          <w:szCs w:val="22"/>
        </w:rPr>
        <w:t>Name/Title</w:t>
      </w:r>
      <w:r w:rsidR="003D4024" w:rsidRPr="00E41EF2">
        <w:rPr>
          <w:rFonts w:eastAsia="Roboto Light" w:cs="Arial"/>
          <w:b/>
          <w:bCs/>
          <w:szCs w:val="22"/>
        </w:rPr>
        <w:t>:</w:t>
      </w:r>
      <w:r w:rsidR="00D040E3">
        <w:rPr>
          <w:rFonts w:eastAsia="Roboto Light" w:cs="Arial"/>
          <w:szCs w:val="22"/>
        </w:rPr>
        <w:t xml:space="preserve"> </w:t>
      </w:r>
      <w:sdt>
        <w:sdtPr>
          <w:rPr>
            <w:rFonts w:eastAsia="Roboto Light" w:cs="Arial"/>
            <w:szCs w:val="22"/>
          </w:rPr>
          <w:id w:val="-1930419320"/>
          <w:placeholder>
            <w:docPart w:val="B662968E357142C7B94CCB78432EF5AA"/>
          </w:placeholder>
        </w:sdtPr>
        <w:sdtContent>
          <w:r w:rsidR="00990524">
            <w:rPr>
              <w:rFonts w:eastAsia="Roboto Light" w:cs="Arial"/>
              <w:szCs w:val="22"/>
            </w:rPr>
            <w:t>Burdin H Hickok, DBA</w:t>
          </w:r>
        </w:sdtContent>
      </w:sdt>
      <w:r w:rsidR="00D040E3">
        <w:rPr>
          <w:rFonts w:eastAsia="Roboto Light" w:cs="Arial"/>
          <w:szCs w:val="22"/>
        </w:rPr>
        <w:t>,</w:t>
      </w:r>
      <w:r w:rsidRPr="00C768AB">
        <w:rPr>
          <w:rFonts w:eastAsia="Roboto Light" w:cs="Arial"/>
          <w:szCs w:val="22"/>
        </w:rPr>
        <w:t xml:space="preserve"> </w:t>
      </w:r>
      <w:sdt>
        <w:sdtPr>
          <w:rPr>
            <w:rFonts w:eastAsia="Roboto Light" w:cs="Arial"/>
            <w:szCs w:val="22"/>
          </w:rPr>
          <w:id w:val="2059971860"/>
          <w:placeholder>
            <w:docPart w:val="072E9FC93D2344C8917032C9898A63A4"/>
          </w:placeholder>
        </w:sdtPr>
        <w:sdtContent>
          <w:r w:rsidR="00990524">
            <w:rPr>
              <w:rFonts w:eastAsia="Roboto Light" w:cs="Arial"/>
              <w:szCs w:val="22"/>
            </w:rPr>
            <w:t>Adjunct Assistant Professor</w:t>
          </w:r>
        </w:sdtContent>
      </w:sdt>
      <w:r w:rsidR="00D040E3">
        <w:rPr>
          <w:rFonts w:eastAsia="Roboto Light" w:cs="Arial"/>
          <w:szCs w:val="22"/>
        </w:rPr>
        <w:t>,</w:t>
      </w:r>
      <w:sdt>
        <w:sdtPr>
          <w:rPr>
            <w:rFonts w:eastAsia="Roboto Light" w:cs="Arial"/>
            <w:szCs w:val="22"/>
          </w:rPr>
          <w:id w:val="125281450"/>
          <w:placeholder>
            <w:docPart w:val="DefaultPlaceholder_-1854013438"/>
          </w:placeholder>
          <w:comboBox>
            <w:listItem w:value="Choose an item."/>
            <w:listItem w:displayText="He/Him/His" w:value="He/Him/His"/>
            <w:listItem w:displayText="She/Her/Hers" w:value="She/Her/Hers"/>
            <w:listItem w:displayText="They/Them/Theirs" w:value="They/Them/Theirs"/>
            <w:listItem w:displayText="Any Pronoun" w:value="Any Pronoun"/>
            <w:listItem w:displayText="Other (Type over dropdown)" w:value="Other (Type over dropdown)"/>
          </w:comboBox>
        </w:sdtPr>
        <w:sdtContent>
          <w:r w:rsidR="005B7EA0">
            <w:rPr>
              <w:rFonts w:eastAsia="Roboto Light" w:cs="Arial"/>
              <w:szCs w:val="22"/>
            </w:rPr>
            <w:t xml:space="preserve"> Pronouns (dropdown).</w:t>
          </w:r>
        </w:sdtContent>
      </w:sdt>
    </w:p>
    <w:p w14:paraId="0000002A" w14:textId="0DE1544D" w:rsidR="00A22A88" w:rsidRPr="00C768AB" w:rsidRDefault="00262445" w:rsidP="0084312A">
      <w:pPr>
        <w:rPr>
          <w:rFonts w:eastAsia="Roboto Light" w:cs="Arial"/>
          <w:szCs w:val="22"/>
        </w:rPr>
      </w:pPr>
      <w:r w:rsidRPr="00E41EF2">
        <w:rPr>
          <w:rFonts w:eastAsia="Roboto Light" w:cs="Arial"/>
          <w:b/>
          <w:bCs/>
          <w:szCs w:val="22"/>
        </w:rPr>
        <w:t>NYU Email</w:t>
      </w:r>
      <w:r w:rsidR="003D4024" w:rsidRPr="00E41EF2">
        <w:rPr>
          <w:rFonts w:eastAsia="Roboto Light" w:cs="Arial"/>
          <w:b/>
          <w:bCs/>
          <w:szCs w:val="22"/>
        </w:rPr>
        <w:t>:</w:t>
      </w:r>
      <w:r w:rsidR="003D4024" w:rsidRPr="00C768AB">
        <w:rPr>
          <w:rFonts w:eastAsia="Roboto Light" w:cs="Arial"/>
          <w:szCs w:val="22"/>
        </w:rPr>
        <w:t xml:space="preserve"> </w:t>
      </w:r>
      <w:sdt>
        <w:sdtPr>
          <w:rPr>
            <w:rFonts w:eastAsia="Roboto Light" w:cs="Arial"/>
            <w:szCs w:val="22"/>
          </w:rPr>
          <w:id w:val="921844910"/>
          <w:placeholder>
            <w:docPart w:val="EC8EE97D6B2349758B7EB93E20AF927D"/>
          </w:placeholder>
        </w:sdtPr>
        <w:sdtContent>
          <w:r w:rsidR="00990524">
            <w:rPr>
              <w:rFonts w:eastAsia="Roboto Light" w:cs="Arial"/>
              <w:szCs w:val="22"/>
            </w:rPr>
            <w:t>bh92@nyu.edu</w:t>
          </w:r>
        </w:sdtContent>
      </w:sdt>
    </w:p>
    <w:p w14:paraId="674A16E0" w14:textId="12B0FD24" w:rsidR="003D4024" w:rsidRPr="00C768AB" w:rsidRDefault="00262445" w:rsidP="0084312A">
      <w:pPr>
        <w:rPr>
          <w:rFonts w:eastAsia="Roboto" w:cs="Arial"/>
          <w:color w:val="57068C"/>
          <w:szCs w:val="22"/>
        </w:rPr>
      </w:pPr>
      <w:r w:rsidRPr="00E41EF2">
        <w:rPr>
          <w:rFonts w:eastAsia="Roboto Light" w:cs="Arial"/>
          <w:b/>
          <w:bCs/>
          <w:color w:val="212121"/>
          <w:szCs w:val="22"/>
        </w:rPr>
        <w:t>Class Meeting Schedule:</w:t>
      </w:r>
      <w:r w:rsidRPr="00C768AB">
        <w:rPr>
          <w:rFonts w:eastAsia="Roboto Light" w:cs="Arial"/>
          <w:color w:val="212121"/>
          <w:szCs w:val="22"/>
        </w:rPr>
        <w:t xml:space="preserve"> </w:t>
      </w:r>
      <w:sdt>
        <w:sdtPr>
          <w:rPr>
            <w:color w:val="000000" w:themeColor="text1"/>
          </w:rPr>
          <w:alias w:val="Start/End Dates"/>
          <w:tag w:val="Start/End Dates"/>
          <w:id w:val="-1855712577"/>
          <w:placeholder>
            <w:docPart w:val="8C026A433D09460AB238B69CA669D3EA"/>
          </w:placeholder>
          <w:comboBox>
            <w:listItem w:displayText="Start/End Dates (Drop-down)" w:value="Start/End Dates (Drop-down)"/>
            <w:listItem w:displayText="9/12/2022 - 12/12/2022 | Mondays" w:value="9/12/2022 - 12/12/2022 | Mondays"/>
            <w:listItem w:displayText="9/05/2022 - 12/12/2022 | Mondays (Shangahi)" w:value="9/05/2022 - 12/12/2022 | Mondays (Shangahi)"/>
            <w:listItem w:displayText="9/06/2022 - 12/13/2022 | Tuesdays" w:value="9/06/2022 - 12/13/2022 | Tuesdays"/>
            <w:listItem w:displayText="9/07/2022 - 12/14/2022 | Wednesdays" w:value="9/07/2022 - 12/14/2022 | Wednesdays"/>
            <w:listItem w:displayText="9/01/2022 - 12/08/2022 | Thursdays" w:value="9/01/2022 - 12/08/2022 | Thursdays"/>
            <w:listItem w:displayText="9/08/2022 - 12/15/2022 | Thursdays (Shanghai)" w:value="9/08/2022 - 12/15/2022 | Thursdays (Shanghai)"/>
            <w:listItem w:displayText="9/02/2022 - 12/09/2022 | Fridays" w:value="9/02/2022 - 12/09/2022 | Fridays"/>
            <w:listItem w:displayText="9/09/2022 - 12/16/2022 | Fridays (Shanghai)" w:value="9/09/2022 - 12/16/2022 | Fridays (Shanghai)"/>
          </w:comboBox>
        </w:sdtPr>
        <w:sdtContent>
          <w:r w:rsidR="005B7EA0" w:rsidRPr="0022471F">
            <w:rPr>
              <w:color w:val="000000" w:themeColor="text1"/>
            </w:rPr>
            <w:t>9/0</w:t>
          </w:r>
          <w:r w:rsidR="00F50376">
            <w:rPr>
              <w:color w:val="000000" w:themeColor="text1"/>
            </w:rPr>
            <w:t>7</w:t>
          </w:r>
          <w:r w:rsidR="005B7EA0" w:rsidRPr="0022471F">
            <w:rPr>
              <w:color w:val="000000" w:themeColor="text1"/>
            </w:rPr>
            <w:t>/202</w:t>
          </w:r>
          <w:r w:rsidR="00307787">
            <w:rPr>
              <w:color w:val="000000" w:themeColor="text1"/>
            </w:rPr>
            <w:t>3</w:t>
          </w:r>
          <w:r w:rsidR="005B7EA0" w:rsidRPr="0022471F">
            <w:rPr>
              <w:color w:val="000000" w:themeColor="text1"/>
            </w:rPr>
            <w:t xml:space="preserve"> - 12/</w:t>
          </w:r>
          <w:r w:rsidR="00F50376">
            <w:rPr>
              <w:color w:val="000000" w:themeColor="text1"/>
            </w:rPr>
            <w:t>14</w:t>
          </w:r>
          <w:r w:rsidR="005B7EA0" w:rsidRPr="0022471F">
            <w:rPr>
              <w:color w:val="000000" w:themeColor="text1"/>
            </w:rPr>
            <w:t>/202</w:t>
          </w:r>
          <w:r w:rsidR="00307787">
            <w:rPr>
              <w:color w:val="000000" w:themeColor="text1"/>
            </w:rPr>
            <w:t>3</w:t>
          </w:r>
          <w:r w:rsidR="005B7EA0" w:rsidRPr="0022471F">
            <w:rPr>
              <w:color w:val="000000" w:themeColor="text1"/>
            </w:rPr>
            <w:t xml:space="preserve"> | Thursdays</w:t>
          </w:r>
        </w:sdtContent>
      </w:sdt>
      <w:r w:rsidR="00832A0F" w:rsidRPr="0022471F">
        <w:rPr>
          <w:color w:val="000000" w:themeColor="text1"/>
        </w:rPr>
        <w:t xml:space="preserve"> </w:t>
      </w:r>
      <w:r w:rsidR="003D4024" w:rsidRPr="0022471F">
        <w:rPr>
          <w:rFonts w:eastAsia="Roboto Light" w:cs="Arial"/>
          <w:color w:val="000000" w:themeColor="text1"/>
          <w:szCs w:val="22"/>
        </w:rPr>
        <w:t xml:space="preserve">/ </w:t>
      </w:r>
      <w:bookmarkStart w:id="1" w:name="_Hlk106027072"/>
      <w:sdt>
        <w:sdtPr>
          <w:rPr>
            <w:rFonts w:eastAsia="Roboto Light" w:cs="Arial"/>
            <w:color w:val="000000" w:themeColor="text1"/>
            <w:szCs w:val="22"/>
          </w:rPr>
          <w:alias w:val="Choose a Time."/>
          <w:tag w:val="Choose a Time."/>
          <w:id w:val="1891998319"/>
          <w:placeholder>
            <w:docPart w:val="DefaultPlaceholder_-1854013438"/>
          </w:placeholder>
          <w:comboBox>
            <w:listItem w:value="Choose a Time."/>
            <w:listItem w:displayText="8:00 am - 10:35 am ET" w:value="8:00 am - 10:35 am ET"/>
            <w:listItem w:displayText="2:00 pm - 4:35 pm ET" w:value="2:00 pm - 4:35 pm ET"/>
            <w:listItem w:displayText="2:45 PM - 5:20 PM CT (Shanghai)" w:value="2:45 PM - 5:20 PM CT (Shanghai)"/>
            <w:listItem w:displayText="3:15 PM - 5:50 PM CT (Shanghai)" w:value="3:15 PM - 5:50 PM CT (Shanghai)"/>
            <w:listItem w:displayText="6:20 pm - 8:55 pm ET" w:value="6:20 pm - 8:55 pm ET"/>
            <w:listItem w:displayText="6:30 PM - 9:05 PM CT (Shanghai)" w:value="6:30 PM - 9:05 PM CT (Shanghai)"/>
            <w:listItem w:displayText="7:00 pm - 9:35 pm ET" w:value="7:00 pm - 9:35 pm ET"/>
          </w:comboBox>
        </w:sdtPr>
        <w:sdtContent>
          <w:r w:rsidR="005B7EA0" w:rsidRPr="0022471F">
            <w:rPr>
              <w:rFonts w:eastAsia="Roboto Light" w:cs="Arial"/>
              <w:color w:val="000000" w:themeColor="text1"/>
              <w:szCs w:val="22"/>
            </w:rPr>
            <w:t>6:20 pm - 8:55 pm ET</w:t>
          </w:r>
        </w:sdtContent>
      </w:sdt>
      <w:bookmarkEnd w:id="1"/>
    </w:p>
    <w:p w14:paraId="3469891B" w14:textId="5DA541CB" w:rsidR="003D4024" w:rsidRPr="00C768AB" w:rsidRDefault="00262445" w:rsidP="0084312A">
      <w:pPr>
        <w:rPr>
          <w:rFonts w:eastAsia="Roboto" w:cs="Arial"/>
          <w:color w:val="57068C"/>
          <w:szCs w:val="22"/>
        </w:rPr>
      </w:pPr>
      <w:r w:rsidRPr="00E41EF2">
        <w:rPr>
          <w:rFonts w:eastAsia="Roboto Light" w:cs="Arial"/>
          <w:b/>
          <w:bCs/>
          <w:color w:val="212121"/>
          <w:szCs w:val="22"/>
        </w:rPr>
        <w:t>Class Location:</w:t>
      </w:r>
      <w:r w:rsidRPr="00C768AB">
        <w:rPr>
          <w:rFonts w:eastAsia="Roboto Light" w:cs="Arial"/>
          <w:color w:val="212121"/>
          <w:szCs w:val="22"/>
        </w:rPr>
        <w:t xml:space="preserve"> </w:t>
      </w:r>
      <w:sdt>
        <w:sdtPr>
          <w:rPr>
            <w:rFonts w:eastAsia="Calibri" w:cs="Arial"/>
            <w:szCs w:val="22"/>
          </w:rPr>
          <w:alias w:val="Location"/>
          <w:tag w:val="Location"/>
          <w:id w:val="-1264449161"/>
          <w:placeholder>
            <w:docPart w:val="FF15053A7C274931A1A496634FF83205"/>
          </w:placeholder>
          <w:comboBox>
            <w:listItem w:value="Choose an item."/>
            <w:listItem w:displayText="TBD" w:value="TBD"/>
            <w:listItem w:displayText="Online" w:value="Online"/>
            <w:listItem w:displayText="Bldg:MIDC Room:411" w:value="Bldg:MIDC Room:411"/>
            <w:listItem w:displayText="Bldg:MIDC Room:416" w:value="Bldg:MIDC Room:416"/>
            <w:listItem w:displayText="Bldg:MIDC Room:419" w:value="Bldg:MIDC Room:419"/>
            <w:listItem w:displayText="Bldg:MIDC Room:420" w:value="Bldg:MIDC Room:420"/>
            <w:listItem w:displayText="Bldg:MIDC Room:434" w:value="Bldg:MIDC Room:434"/>
            <w:listItem w:displayText="Bldg:MIDC Room:507" w:value="Bldg:MIDC Room:507"/>
            <w:listItem w:displayText="Bldg:MIDC Room:515" w:value="Bldg:MIDC Room:515"/>
            <w:listItem w:displayText="Bldg:MIDC Room:520" w:value="Bldg:MIDC Room:520"/>
            <w:listItem w:displayText="Bldg:MIDC Room:523" w:value="Bldg:MIDC Room:523"/>
            <w:listItem w:displayText="Bldg:MIDC Room:524" w:value="Bldg:MIDC Room:524"/>
            <w:listItem w:displayText="Bldg:MIDC Room:526" w:value="Bldg:MIDC Room:526"/>
            <w:listItem w:displayText="Bldg:MIDC Room:528" w:value="Bldg:MIDC Room:528"/>
            <w:listItem w:displayText="Bldg:MIDC Room:1015" w:value="Bldg:MIDC Room:1015"/>
            <w:listItem w:displayText="Bldg:MIDC Room:1021" w:value="Bldg:MIDC Room:1021"/>
            <w:listItem w:displayText="Bldg:MIDC Room:1022" w:value="Bldg:MIDC Room:1022"/>
            <w:listItem w:displayText="Bldg:MIDC Room:1025" w:value="Bldg:MIDC Room:1025"/>
            <w:listItem w:displayText="Bldg: 7E12 Rm: 121" w:value="Bldg: 7E12 Rm: 121"/>
            <w:listItem w:displayText="Bldg: 7E12 Rm: LL27" w:value="Bldg: 7E12 Rm: LL27"/>
            <w:listItem w:displayText="Bldg: 7E12 Rm: 229" w:value="Bldg: 7E12 Rm: 229"/>
            <w:listItem w:displayText="Not on list - Please update" w:value="Not on list - Please update"/>
          </w:comboBox>
        </w:sdtPr>
        <w:sdtContent>
          <w:r w:rsidR="00A5593D">
            <w:rPr>
              <w:rFonts w:eastAsia="Calibri" w:cs="Arial"/>
              <w:szCs w:val="22"/>
            </w:rPr>
            <w:t>TBD</w:t>
          </w:r>
        </w:sdtContent>
      </w:sdt>
    </w:p>
    <w:p w14:paraId="0000002E" w14:textId="45FF8308" w:rsidR="00A22A88" w:rsidRPr="00555A18" w:rsidRDefault="00262445" w:rsidP="0084312A">
      <w:pPr>
        <w:rPr>
          <w:rFonts w:eastAsia="Roboto" w:cs="Arial"/>
          <w:color w:val="57068C"/>
          <w:szCs w:val="22"/>
          <w:highlight w:val="white"/>
        </w:rPr>
      </w:pPr>
      <w:r w:rsidRPr="00E41EF2">
        <w:rPr>
          <w:rFonts w:eastAsia="Roboto Light" w:cs="Arial"/>
          <w:b/>
          <w:bCs/>
          <w:szCs w:val="22"/>
        </w:rPr>
        <w:t>Office Hours:</w:t>
      </w:r>
      <w:r w:rsidRPr="00C768AB">
        <w:rPr>
          <w:rFonts w:eastAsia="Roboto Light" w:cs="Arial"/>
          <w:szCs w:val="22"/>
        </w:rPr>
        <w:t xml:space="preserve"> </w:t>
      </w:r>
      <w:sdt>
        <w:sdtPr>
          <w:rPr>
            <w:rFonts w:eastAsia="Roboto Light" w:cs="Arial"/>
            <w:szCs w:val="22"/>
          </w:rPr>
          <w:id w:val="1737055035"/>
          <w:placeholder>
            <w:docPart w:val="DefaultPlaceholder_-1854013440"/>
          </w:placeholder>
        </w:sdtPr>
        <w:sdtEndPr>
          <w:rPr>
            <w:rFonts w:eastAsia="Roboto"/>
            <w:color w:val="57068C"/>
            <w:highlight w:val="white"/>
          </w:rPr>
        </w:sdtEndPr>
        <w:sdtContent>
          <w:permStart w:id="744697219" w:edGrp="everyone"/>
          <w:r w:rsidRPr="00C768AB">
            <w:rPr>
              <w:rFonts w:eastAsia="Roboto" w:cs="Arial"/>
              <w:color w:val="808080" w:themeColor="background1" w:themeShade="80"/>
              <w:szCs w:val="22"/>
              <w:highlight w:val="white"/>
            </w:rPr>
            <w:t>I</w:t>
          </w:r>
          <w:r w:rsidR="00990524" w:rsidRPr="00990524">
            <w:rPr>
              <w:rFonts w:eastAsia="Arial" w:cs="Arial"/>
              <w:color w:val="000000"/>
              <w:szCs w:val="22"/>
            </w:rPr>
            <w:t xml:space="preserve"> </w:t>
          </w:r>
          <w:r w:rsidR="00990524" w:rsidRPr="00CE1F27">
            <w:rPr>
              <w:rFonts w:eastAsia="Arial" w:cs="Arial"/>
              <w:color w:val="000000"/>
              <w:szCs w:val="22"/>
            </w:rPr>
            <w:t xml:space="preserve">Students </w:t>
          </w:r>
          <w:r w:rsidR="00247614">
            <w:rPr>
              <w:rFonts w:eastAsia="Arial" w:cs="Arial"/>
              <w:color w:val="000000"/>
              <w:szCs w:val="22"/>
            </w:rPr>
            <w:t xml:space="preserve">can </w:t>
          </w:r>
          <w:r w:rsidR="00990524" w:rsidRPr="00CE1F27">
            <w:rPr>
              <w:rFonts w:eastAsia="Arial" w:cs="Arial"/>
              <w:color w:val="000000"/>
              <w:szCs w:val="22"/>
            </w:rPr>
            <w:t xml:space="preserve">schedule </w:t>
          </w:r>
          <w:r w:rsidR="00247614">
            <w:rPr>
              <w:rFonts w:eastAsia="Arial" w:cs="Arial"/>
              <w:color w:val="000000"/>
              <w:szCs w:val="22"/>
            </w:rPr>
            <w:t xml:space="preserve">a zoom meeting </w:t>
          </w:r>
          <w:r w:rsidR="00990524">
            <w:rPr>
              <w:rFonts w:eastAsia="Arial" w:cs="Arial"/>
              <w:color w:val="000000"/>
              <w:szCs w:val="22"/>
            </w:rPr>
            <w:t>via Brightspace</w:t>
          </w:r>
          <w:r w:rsidR="00247614">
            <w:rPr>
              <w:rFonts w:eastAsia="Arial" w:cs="Arial"/>
              <w:color w:val="000000"/>
              <w:szCs w:val="22"/>
            </w:rPr>
            <w:t>/ email, or</w:t>
          </w:r>
          <w:r w:rsidR="00990524" w:rsidRPr="00CE1F27">
            <w:rPr>
              <w:rFonts w:eastAsia="Arial" w:cs="Arial"/>
              <w:color w:val="000000"/>
              <w:szCs w:val="22"/>
            </w:rPr>
            <w:t xml:space="preserve"> </w:t>
          </w:r>
          <w:r w:rsidR="00247614">
            <w:rPr>
              <w:rFonts w:eastAsia="Arial" w:cs="Arial"/>
              <w:color w:val="000000"/>
              <w:szCs w:val="22"/>
            </w:rPr>
            <w:t xml:space="preserve">arrange a </w:t>
          </w:r>
          <w:r w:rsidR="00B07AEA">
            <w:rPr>
              <w:rFonts w:eastAsia="Arial" w:cs="Arial"/>
              <w:color w:val="000000"/>
              <w:szCs w:val="22"/>
            </w:rPr>
            <w:t>m</w:t>
          </w:r>
          <w:r w:rsidR="00B07AEA" w:rsidRPr="00CE1F27">
            <w:rPr>
              <w:rFonts w:eastAsia="Arial" w:cs="Arial"/>
              <w:color w:val="000000"/>
              <w:szCs w:val="22"/>
            </w:rPr>
            <w:t>eeting</w:t>
          </w:r>
          <w:r w:rsidR="00990524" w:rsidRPr="00CE1F27">
            <w:rPr>
              <w:rFonts w:eastAsia="Arial" w:cs="Arial"/>
              <w:color w:val="000000"/>
              <w:szCs w:val="22"/>
            </w:rPr>
            <w:t xml:space="preserve"> by appointment before class meetings or as needed after class meetings</w:t>
          </w:r>
          <w:r w:rsidR="00B07AEA">
            <w:rPr>
              <w:rFonts w:eastAsia="Roboto" w:cs="Arial"/>
              <w:color w:val="808080" w:themeColor="background1" w:themeShade="80"/>
              <w:szCs w:val="22"/>
              <w:highlight w:val="white"/>
            </w:rPr>
            <w:t>.</w:t>
          </w:r>
        </w:sdtContent>
      </w:sdt>
      <w:permEnd w:id="744697219"/>
    </w:p>
    <w:p w14:paraId="71CD7984" w14:textId="77777777" w:rsidR="0084312A" w:rsidRDefault="0084312A" w:rsidP="0084312A">
      <w:bookmarkStart w:id="2" w:name="bookmark=id.7mrk3kmd7hcg" w:colFirst="0" w:colLast="0"/>
      <w:bookmarkEnd w:id="2"/>
    </w:p>
    <w:p w14:paraId="0000002F" w14:textId="44EDCC90" w:rsidR="00A22A88" w:rsidRPr="0084312A" w:rsidRDefault="00262445" w:rsidP="0084312A">
      <w:pPr>
        <w:rPr>
          <w:b/>
          <w:i/>
          <w:noProof/>
        </w:rPr>
      </w:pPr>
      <w:r w:rsidRPr="0084312A">
        <w:rPr>
          <w:b/>
        </w:rPr>
        <w:t xml:space="preserve">Description </w:t>
      </w:r>
    </w:p>
    <w:p w14:paraId="48538494" w14:textId="77777777" w:rsidR="00334D2B" w:rsidRPr="00A9562E" w:rsidRDefault="00334D2B" w:rsidP="0084312A">
      <w:bookmarkStart w:id="3" w:name="bookmark=id.vf9ofadcoe16" w:colFirst="0" w:colLast="0"/>
      <w:bookmarkEnd w:id="3"/>
      <w:r w:rsidRPr="00A9562E">
        <w:t>This course examines three facets of a modern economy; markets, government, and international trade, and explores the connections among them. The course covers economic principles that power global businesses and organizations today and discusses how modern economies, markets and governments are no longer contained within national boundaries. Upon completion of this course, students learn how a market-based economy operates in today's global environment.</w:t>
      </w:r>
    </w:p>
    <w:p w14:paraId="243DFCC5" w14:textId="77777777" w:rsidR="0084312A" w:rsidRDefault="0084312A" w:rsidP="0084312A"/>
    <w:p w14:paraId="00000032" w14:textId="72BBA88C" w:rsidR="00A22A88" w:rsidRPr="0084312A" w:rsidRDefault="00262445" w:rsidP="0084312A">
      <w:pPr>
        <w:rPr>
          <w:b/>
        </w:rPr>
      </w:pPr>
      <w:r w:rsidRPr="0084312A">
        <w:rPr>
          <w:b/>
        </w:rPr>
        <w:t>Prerequisites</w:t>
      </w:r>
    </w:p>
    <w:p w14:paraId="22558310" w14:textId="298E53A3" w:rsidR="00F77289" w:rsidRPr="00555A18" w:rsidRDefault="00334D2B" w:rsidP="0084312A">
      <w:pPr>
        <w:rPr>
          <w:rFonts w:eastAsia="Roboto Light" w:cs="Arial"/>
          <w:szCs w:val="22"/>
        </w:rPr>
      </w:pPr>
      <w:bookmarkStart w:id="4" w:name="bookmark=id.40qyr265vs3a" w:colFirst="0" w:colLast="0"/>
      <w:bookmarkEnd w:id="4"/>
      <w:r>
        <w:rPr>
          <w:rFonts w:eastAsia="Roboto Light" w:cs="Arial"/>
          <w:szCs w:val="22"/>
        </w:rPr>
        <w:t>N/A</w:t>
      </w:r>
    </w:p>
    <w:p w14:paraId="7C9FE57D" w14:textId="77777777" w:rsidR="0084312A" w:rsidRDefault="0084312A" w:rsidP="0084312A"/>
    <w:p w14:paraId="00000033" w14:textId="7916D96B" w:rsidR="00A22A88" w:rsidRPr="0084312A" w:rsidRDefault="00262445" w:rsidP="0084312A">
      <w:pPr>
        <w:rPr>
          <w:rFonts w:eastAsia="Roboto Light"/>
          <w:b/>
          <w:color w:val="57068C"/>
        </w:rPr>
      </w:pPr>
      <w:r w:rsidRPr="0084312A">
        <w:rPr>
          <w:b/>
        </w:rPr>
        <w:t>Learning Outcomes</w:t>
      </w:r>
    </w:p>
    <w:p w14:paraId="062C2F51" w14:textId="77777777" w:rsidR="00334D2B" w:rsidRPr="00334D2B" w:rsidRDefault="00334D2B" w:rsidP="0084312A">
      <w:pPr>
        <w:rPr>
          <w:rFonts w:eastAsia="Arial" w:cs="Arial"/>
        </w:rPr>
      </w:pPr>
      <w:bookmarkStart w:id="5" w:name="bookmark=id.84qj06uu00g6" w:colFirst="0" w:colLast="0"/>
      <w:bookmarkEnd w:id="5"/>
      <w:r w:rsidRPr="00334D2B">
        <w:rPr>
          <w:rFonts w:eastAsia="Arial" w:cs="Arial"/>
        </w:rPr>
        <w:t xml:space="preserve">At the conclusion of this course, students will be able to: </w:t>
      </w:r>
    </w:p>
    <w:p w14:paraId="681FD97D" w14:textId="77777777" w:rsidR="00334D2B" w:rsidRPr="0084312A" w:rsidRDefault="00334D2B" w:rsidP="003653CD">
      <w:pPr>
        <w:pStyle w:val="ListParagraph"/>
        <w:numPr>
          <w:ilvl w:val="0"/>
          <w:numId w:val="31"/>
        </w:numPr>
      </w:pPr>
      <w:r w:rsidRPr="0084312A">
        <w:t>Evaluate stakeholders across different global markets to understand markets, supply chain, and products</w:t>
      </w:r>
    </w:p>
    <w:p w14:paraId="28E790EA" w14:textId="77777777" w:rsidR="00334D2B" w:rsidRPr="0084312A" w:rsidRDefault="00334D2B" w:rsidP="003653CD">
      <w:pPr>
        <w:pStyle w:val="ListParagraph"/>
        <w:numPr>
          <w:ilvl w:val="0"/>
          <w:numId w:val="31"/>
        </w:numPr>
      </w:pPr>
      <w:r w:rsidRPr="0084312A">
        <w:t>Assess the internal economic drivers that compel organizations to operate and compete globally</w:t>
      </w:r>
    </w:p>
    <w:p w14:paraId="56AF2830" w14:textId="77777777" w:rsidR="00334D2B" w:rsidRPr="0084312A" w:rsidRDefault="00334D2B" w:rsidP="003653CD">
      <w:pPr>
        <w:pStyle w:val="ListParagraph"/>
        <w:numPr>
          <w:ilvl w:val="0"/>
          <w:numId w:val="31"/>
        </w:numPr>
      </w:pPr>
      <w:r w:rsidRPr="0084312A">
        <w:t>Analyze the impact of cultural differences in implementing a business strategy</w:t>
      </w:r>
    </w:p>
    <w:p w14:paraId="18A5A8B5" w14:textId="77777777" w:rsidR="00334D2B" w:rsidRPr="0084312A" w:rsidRDefault="00334D2B" w:rsidP="003653CD">
      <w:pPr>
        <w:pStyle w:val="ListParagraph"/>
        <w:numPr>
          <w:ilvl w:val="0"/>
          <w:numId w:val="31"/>
        </w:numPr>
      </w:pPr>
      <w:r w:rsidRPr="0084312A">
        <w:t>Analyze an enterprise strategy based on managerial roles and responsibilities</w:t>
      </w:r>
    </w:p>
    <w:p w14:paraId="1D3EA00F" w14:textId="0B2397AC" w:rsidR="0084312A" w:rsidRDefault="00334D2B" w:rsidP="0084312A">
      <w:pPr>
        <w:pStyle w:val="ListParagraph"/>
        <w:numPr>
          <w:ilvl w:val="0"/>
          <w:numId w:val="31"/>
        </w:numPr>
      </w:pPr>
      <w:r w:rsidRPr="0084312A">
        <w:t>Assess organizational challenges to manage across corporate and national boundaries in order to identify strategic opportunities</w:t>
      </w:r>
    </w:p>
    <w:p w14:paraId="6F570B27" w14:textId="77777777" w:rsidR="003653CD" w:rsidRDefault="003653CD" w:rsidP="0084312A"/>
    <w:p w14:paraId="1DDC6778" w14:textId="77777777" w:rsidR="003653CD" w:rsidRPr="003653CD" w:rsidRDefault="003653CD" w:rsidP="0084312A">
      <w:pPr>
        <w:rPr>
          <w:b/>
          <w:bCs/>
        </w:rPr>
      </w:pPr>
    </w:p>
    <w:p w14:paraId="6450A046" w14:textId="7953C5E9" w:rsidR="0084312A" w:rsidRPr="003653CD" w:rsidRDefault="00262445" w:rsidP="0084312A">
      <w:pPr>
        <w:rPr>
          <w:b/>
          <w:bCs/>
        </w:rPr>
      </w:pPr>
      <w:r w:rsidRPr="003653CD">
        <w:rPr>
          <w:b/>
          <w:bCs/>
        </w:rPr>
        <w:t>Communication Methods</w:t>
      </w:r>
    </w:p>
    <w:p w14:paraId="00000038" w14:textId="068F29DB" w:rsidR="00A22A88" w:rsidRDefault="00262445" w:rsidP="0084312A">
      <w:pPr>
        <w:rPr>
          <w:rFonts w:eastAsia="Roboto Light" w:cs="Arial"/>
          <w:color w:val="212121"/>
          <w:szCs w:val="22"/>
        </w:rPr>
      </w:pPr>
      <w:permStart w:id="2016092358" w:edGrp="everyone"/>
      <w:r w:rsidRPr="00C768AB">
        <w:rPr>
          <w:rFonts w:eastAsia="Roboto Light" w:cs="Arial"/>
          <w:szCs w:val="22"/>
        </w:rPr>
        <w:t xml:space="preserve">Be sure to turn on your </w:t>
      </w:r>
      <w:hyperlink r:id="rId9">
        <w:r w:rsidRPr="00C768AB">
          <w:rPr>
            <w:rFonts w:eastAsia="Roboto Light" w:cs="Arial"/>
            <w:color w:val="1155CC"/>
            <w:szCs w:val="22"/>
          </w:rPr>
          <w:t>NYU Brightspace notifications</w:t>
        </w:r>
      </w:hyperlink>
      <w:r w:rsidRPr="00C768AB">
        <w:rPr>
          <w:rFonts w:eastAsia="Roboto Light" w:cs="Arial"/>
          <w:color w:val="666666"/>
          <w:szCs w:val="22"/>
        </w:rPr>
        <w:t xml:space="preserve"> </w:t>
      </w:r>
      <w:r w:rsidRPr="00C768AB">
        <w:rPr>
          <w:rFonts w:eastAsia="Roboto Light" w:cs="Arial"/>
          <w:szCs w:val="22"/>
        </w:rPr>
        <w:t xml:space="preserve">and frequently check the “Announcements” section of the course site. This will be the primary method I use to communicate information critical to your success in the course. </w:t>
      </w:r>
      <w:r w:rsidRPr="00C768AB">
        <w:rPr>
          <w:rFonts w:eastAsia="Roboto Light" w:cs="Arial"/>
          <w:color w:val="212121"/>
          <w:szCs w:val="22"/>
        </w:rPr>
        <w:t xml:space="preserve">To contact me, send me an email. I will respond </w:t>
      </w:r>
      <w:r w:rsidR="00247614">
        <w:rPr>
          <w:rFonts w:eastAsia="Roboto Light" w:cs="Arial"/>
          <w:color w:val="212121"/>
          <w:szCs w:val="22"/>
        </w:rPr>
        <w:t>a quickly as I can usually within 24hrs</w:t>
      </w:r>
      <w:r w:rsidRPr="00C768AB">
        <w:rPr>
          <w:rFonts w:eastAsia="Roboto Light" w:cs="Arial"/>
          <w:color w:val="212121"/>
          <w:szCs w:val="22"/>
        </w:rPr>
        <w:t xml:space="preserve">. </w:t>
      </w:r>
    </w:p>
    <w:p w14:paraId="1B20D68F" w14:textId="284215D6" w:rsidR="00D040E3" w:rsidRDefault="00D040E3" w:rsidP="0084312A">
      <w:pPr>
        <w:rPr>
          <w:rFonts w:eastAsia="Roboto Light" w:cs="Arial"/>
          <w:szCs w:val="22"/>
        </w:rPr>
      </w:pPr>
    </w:p>
    <w:p w14:paraId="19F8C147" w14:textId="04218C1A" w:rsidR="00D040E3" w:rsidRDefault="00D040E3" w:rsidP="0084312A">
      <w:pPr>
        <w:rPr>
          <w:rFonts w:eastAsia="Arial" w:cs="Arial"/>
          <w:szCs w:val="22"/>
        </w:rPr>
      </w:pPr>
      <w:r w:rsidRPr="001617F1">
        <w:rPr>
          <w:rFonts w:eastAsia="Arial" w:cs="Arial"/>
          <w:szCs w:val="22"/>
        </w:rPr>
        <w:t xml:space="preserve">Credit students must use their NYU email to communicate. Non-degree students do not have NYU email addresses. </w:t>
      </w:r>
      <w:r>
        <w:rPr>
          <w:rFonts w:eastAsia="Arial" w:cs="Arial"/>
          <w:szCs w:val="22"/>
        </w:rPr>
        <w:t>Brightspace</w:t>
      </w:r>
      <w:r w:rsidRPr="001617F1">
        <w:rPr>
          <w:rFonts w:eastAsia="Arial" w:cs="Arial"/>
          <w:szCs w:val="22"/>
        </w:rPr>
        <w:t xml:space="preserve"> course mail supports student privacy and FERPA </w:t>
      </w:r>
      <w:r w:rsidRPr="001617F1">
        <w:rPr>
          <w:rFonts w:eastAsia="Arial" w:cs="Arial"/>
          <w:szCs w:val="22"/>
        </w:rPr>
        <w:lastRenderedPageBreak/>
        <w:t>guidelines. The instructor will use the NYU email address to communicate with students. All email inquiries will be answered within 24 hours.</w:t>
      </w:r>
    </w:p>
    <w:p w14:paraId="47ED84E5" w14:textId="77777777" w:rsidR="0084312A" w:rsidRDefault="0084312A" w:rsidP="0084312A">
      <w:bookmarkStart w:id="6" w:name="bookmark=id.1sl192fputdu" w:colFirst="0" w:colLast="0"/>
      <w:bookmarkEnd w:id="6"/>
      <w:permEnd w:id="2016092358"/>
    </w:p>
    <w:p w14:paraId="00000039" w14:textId="0B9AAD0D" w:rsidR="00A22A88" w:rsidRPr="0084312A" w:rsidRDefault="00262445" w:rsidP="0084312A">
      <w:pPr>
        <w:rPr>
          <w:rFonts w:eastAsia="Roboto Light"/>
          <w:b/>
          <w:color w:val="57068C"/>
        </w:rPr>
      </w:pPr>
      <w:r w:rsidRPr="0084312A">
        <w:rPr>
          <w:b/>
        </w:rPr>
        <w:t>Structure | Method | Modalit</w:t>
      </w:r>
      <w:sdt>
        <w:sdtPr>
          <w:rPr>
            <w:b/>
          </w:rPr>
          <w:tag w:val="goog_rdk_2"/>
          <w:id w:val="-1509368566"/>
        </w:sdtPr>
        <w:sdtContent/>
      </w:sdt>
      <w:r w:rsidRPr="0084312A">
        <w:rPr>
          <w:b/>
        </w:rPr>
        <w:t>y</w:t>
      </w:r>
    </w:p>
    <w:p w14:paraId="0000003B" w14:textId="78E0B3DF" w:rsidR="00A22A88" w:rsidRPr="00C768AB" w:rsidRDefault="00247614" w:rsidP="0084312A">
      <w:pPr>
        <w:rPr>
          <w:rFonts w:eastAsia="Roboto Light" w:cs="Arial"/>
          <w:color w:val="666666"/>
          <w:szCs w:val="22"/>
        </w:rPr>
      </w:pPr>
      <w:bookmarkStart w:id="7" w:name="_Hlk73516541"/>
      <w:bookmarkStart w:id="8" w:name="_Hlk73524412"/>
      <w:permStart w:id="690445589" w:edGrp="everyone"/>
      <w:r w:rsidRPr="00FC5346">
        <w:t xml:space="preserve">This course </w:t>
      </w:r>
      <w:r>
        <w:t>is</w:t>
      </w:r>
      <w:r w:rsidRPr="00FC5346">
        <w:t xml:space="preserve"> </w:t>
      </w:r>
      <w:bookmarkStart w:id="9" w:name="_Hlk73515808"/>
      <w:sdt>
        <w:sdtPr>
          <w:alias w:val="Modality"/>
          <w:tag w:val="Modality"/>
          <w:id w:val="-75373026"/>
          <w:placeholder>
            <w:docPart w:val="A346C884562345F49625C7CD0662C043"/>
          </w:placeholder>
          <w:comboBox>
            <w:listItem w:displayText="In-person" w:value="In-person"/>
            <w:listItem w:displayText="Online - Hybrid (Sy/Asy)" w:value="Online - Hybrid (Sy/Asy)"/>
            <w:listItem w:displayText="Online (Sy)" w:value="Online (Sy)"/>
          </w:comboBox>
        </w:sdtPr>
        <w:sdtContent>
          <w:r w:rsidR="005B7EA0">
            <w:t>In-person</w:t>
          </w:r>
        </w:sdtContent>
      </w:sdt>
      <w:bookmarkEnd w:id="9"/>
      <w:r>
        <w:t xml:space="preserve"> and</w:t>
      </w:r>
      <w:r w:rsidRPr="00FC5346">
        <w:t xml:space="preserve"> will meet </w:t>
      </w:r>
      <w:sdt>
        <w:sdtPr>
          <w:alias w:val="Frequency"/>
          <w:tag w:val="Frequency"/>
          <w:id w:val="-257763540"/>
          <w:placeholder>
            <w:docPart w:val="D41D558CAAA04839B79F531051BDBF64"/>
          </w:placeholder>
          <w:comboBox>
            <w:listItem w:value="Choose an item."/>
            <w:listItem w:displayText="once a week on Monday" w:value="once a week on Monday"/>
            <w:listItem w:displayText="once a week on Tuesday" w:value="once a week on Tuesday"/>
            <w:listItem w:displayText="once a week on Wednesday" w:value="once a week on Wednesday"/>
            <w:listItem w:displayText="once a week on Thursday" w:value="once a week on Thursday"/>
            <w:listItem w:displayText="once a week on Friday" w:value="once a week on Friday"/>
            <w:listItem w:displayText="once a week on Saturday" w:value="once a week on Saturday"/>
            <w:listItem w:displayText="Fridays" w:value="Fridays"/>
          </w:comboBox>
        </w:sdtPr>
        <w:sdtContent>
          <w:r w:rsidR="005B7EA0">
            <w:t>once a week on Thursday</w:t>
          </w:r>
        </w:sdtContent>
      </w:sdt>
      <w:r w:rsidRPr="00FC5346">
        <w:t>.</w:t>
      </w:r>
      <w:r>
        <w:t xml:space="preserve"> </w:t>
      </w:r>
      <w:bookmarkStart w:id="10" w:name="_Hlk73516591"/>
      <w:bookmarkEnd w:id="7"/>
      <w:r>
        <w:t xml:space="preserve">Brightspace is the learning management system we will use. </w:t>
      </w:r>
      <w:bookmarkEnd w:id="8"/>
      <w:bookmarkEnd w:id="10"/>
      <w:r>
        <w:rPr>
          <w:rFonts w:eastAsia="Arial" w:cs="Arial"/>
          <w:szCs w:val="22"/>
        </w:rPr>
        <w:t>Students are expected to check email and/or Brightspace for announcements concerning assignments, class changes or cancellations, and other important information. The course is case analysis based where students read cases before class and be prepared to discuss at length and in detail.</w:t>
      </w:r>
    </w:p>
    <w:p w14:paraId="0000003C" w14:textId="77777777" w:rsidR="00A22A88" w:rsidRPr="00C768AB" w:rsidRDefault="00A22A88" w:rsidP="0084312A">
      <w:pPr>
        <w:rPr>
          <w:rFonts w:eastAsia="Roboto Light" w:cs="Arial"/>
          <w:color w:val="666666"/>
          <w:szCs w:val="22"/>
        </w:rPr>
      </w:pPr>
    </w:p>
    <w:p w14:paraId="36C1271C" w14:textId="76D15F0E" w:rsidR="00D040E3" w:rsidRDefault="00262445" w:rsidP="0084312A">
      <w:pPr>
        <w:rPr>
          <w:rFonts w:eastAsia="Roboto Light" w:cs="Arial"/>
          <w:color w:val="666666"/>
          <w:szCs w:val="22"/>
        </w:rPr>
      </w:pPr>
      <w:r w:rsidRPr="00C768AB">
        <w:rPr>
          <w:rFonts w:eastAsia="Roboto Light" w:cs="Arial"/>
          <w:szCs w:val="22"/>
        </w:rPr>
        <w:t xml:space="preserve">Active learning experiences and small group projects are key components of the course. Assignments and exams will be based on course materials (e.g., readings, videos), lectures, and class discussions. </w:t>
      </w:r>
      <w:r w:rsidR="008E59CD">
        <w:rPr>
          <w:rFonts w:eastAsia="Arial" w:cs="Arial"/>
          <w:szCs w:val="22"/>
        </w:rPr>
        <w:t>Assessment will be based upon a mid-term and final exam involving case studies, and class participation.</w:t>
      </w:r>
    </w:p>
    <w:p w14:paraId="7770471D" w14:textId="77777777" w:rsidR="0084312A" w:rsidRDefault="0084312A" w:rsidP="0084312A">
      <w:bookmarkStart w:id="11" w:name="bookmark=id.e43u4q6mt2zt" w:colFirst="0" w:colLast="0"/>
      <w:bookmarkStart w:id="12" w:name="bookmark=kix.qk21k6k9a4l" w:colFirst="0" w:colLast="0"/>
      <w:bookmarkEnd w:id="11"/>
      <w:bookmarkEnd w:id="12"/>
      <w:permEnd w:id="690445589"/>
    </w:p>
    <w:p w14:paraId="10189BD3" w14:textId="1E74871E" w:rsidR="00C900BB" w:rsidRPr="0084312A" w:rsidRDefault="00C900BB" w:rsidP="0084312A">
      <w:pPr>
        <w:rPr>
          <w:b/>
        </w:rPr>
      </w:pPr>
      <w:r w:rsidRPr="0084312A">
        <w:rPr>
          <w:b/>
        </w:rPr>
        <w:t>Expectation</w:t>
      </w:r>
      <w:sdt>
        <w:sdtPr>
          <w:rPr>
            <w:b/>
          </w:rPr>
          <w:tag w:val="goog_rdk_3"/>
          <w:id w:val="-971594876"/>
        </w:sdtPr>
        <w:sdtContent/>
      </w:sdt>
      <w:r w:rsidRPr="0084312A">
        <w:rPr>
          <w:b/>
        </w:rPr>
        <w:t>s</w:t>
      </w:r>
    </w:p>
    <w:p w14:paraId="0555680C" w14:textId="77777777" w:rsidR="0084312A" w:rsidRDefault="0084312A" w:rsidP="0084312A"/>
    <w:p w14:paraId="1B1EAEC5" w14:textId="1E3228D6" w:rsidR="00C900BB" w:rsidRPr="0084312A" w:rsidRDefault="00C900BB" w:rsidP="0084312A">
      <w:pPr>
        <w:rPr>
          <w:u w:val="single"/>
        </w:rPr>
      </w:pPr>
      <w:r w:rsidRPr="0084312A">
        <w:rPr>
          <w:u w:val="single"/>
        </w:rPr>
        <w:t>Learning Environment</w:t>
      </w:r>
    </w:p>
    <w:p w14:paraId="03238021" w14:textId="14F70FAB" w:rsidR="00C900BB" w:rsidRPr="0084312A" w:rsidRDefault="00C900BB" w:rsidP="0084312A">
      <w:pPr>
        <w:rPr>
          <w:b/>
        </w:rPr>
      </w:pPr>
      <w:permStart w:id="172837605" w:edGrp="everyone"/>
      <w:r>
        <w:t>You play an important role in creating and sustaining an intellectually rigorous and inclusive classroom culture. Respectful engagement, diverse thinking, and our lived experiences are central to this course and enrich our learning community.</w:t>
      </w:r>
      <w:r w:rsidR="008E59CD" w:rsidRPr="008E59CD">
        <w:t xml:space="preserve"> </w:t>
      </w:r>
      <w:r w:rsidR="008E59CD" w:rsidRPr="005E0662">
        <w:t>As graduate students, you are expected to conduct yourselves in a professional manner and engage and collaborate with your classmates. SPS classrooms are diverse and include students who range in age, culture, learning styles, and levels of professional experience. To maintain an inclusive environment that ensures all students can equally participate with and learn from each other, as well as receive feedback and instruction from faculty during group discussions in the classroom, all course-based discussions and group projects should occur in a language that is shared among all participants.</w:t>
      </w:r>
    </w:p>
    <w:permEnd w:id="172837605"/>
    <w:p w14:paraId="4AB9144D" w14:textId="77777777" w:rsidR="00B746D9" w:rsidRDefault="00B746D9" w:rsidP="00B746D9"/>
    <w:p w14:paraId="03F72D30" w14:textId="7D373A00" w:rsidR="00C900BB" w:rsidRPr="00B746D9" w:rsidRDefault="00C900BB" w:rsidP="00B746D9">
      <w:pPr>
        <w:rPr>
          <w:u w:val="single"/>
        </w:rPr>
      </w:pPr>
      <w:r w:rsidRPr="00B746D9">
        <w:rPr>
          <w:u w:val="single"/>
        </w:rPr>
        <w:t>Participation</w:t>
      </w:r>
    </w:p>
    <w:p w14:paraId="63FE8AFB" w14:textId="394CA304" w:rsidR="008E59CD" w:rsidRDefault="008E59CD" w:rsidP="00B746D9">
      <w:pPr>
        <w:rPr>
          <w:rFonts w:eastAsia="Arial" w:cs="Arial"/>
          <w:color w:val="000000"/>
          <w:szCs w:val="22"/>
        </w:rPr>
      </w:pPr>
      <w:permStart w:id="794781920" w:edGrp="everyone"/>
      <w:r>
        <w:rPr>
          <w:rFonts w:eastAsia="Arial" w:cs="Arial"/>
          <w:color w:val="000000"/>
          <w:szCs w:val="22"/>
        </w:rPr>
        <w:t xml:space="preserve">It is required that students attend class and be part of the group case studies that will take place in class. Each student is expected to contribute to the in-class discussions around case studies. Each session will require students to read the case studies individually prior to that session. Each student is required to contribute his or her own ideas, opinions and feedback during group discussions about the case study. To better facilitate discussion and student engagement the class will be divided into groups for case analysis. Please note that these groups will not remain static and will change during the semester. </w:t>
      </w:r>
    </w:p>
    <w:p w14:paraId="4C16B083" w14:textId="77777777" w:rsidR="00B746D9" w:rsidRPr="004B7A4D" w:rsidRDefault="00B746D9" w:rsidP="00B746D9">
      <w:pPr>
        <w:rPr>
          <w:rFonts w:eastAsia="Arial" w:cs="Arial"/>
          <w:color w:val="000000"/>
          <w:szCs w:val="22"/>
        </w:rPr>
      </w:pPr>
    </w:p>
    <w:p w14:paraId="0EA7840B" w14:textId="3D2728BB" w:rsidR="00C900BB" w:rsidRPr="00C900BB" w:rsidRDefault="008E59CD" w:rsidP="00B746D9">
      <w:r>
        <w:t xml:space="preserve">You </w:t>
      </w:r>
      <w:r w:rsidR="00C900BB">
        <w:t xml:space="preserve">are integral to the learning experience in this class. Be prepared to actively contribute to class activities, group discussions, and work outside of class. </w:t>
      </w:r>
      <w:permEnd w:id="794781920"/>
    </w:p>
    <w:p w14:paraId="1C326D2A" w14:textId="77777777" w:rsidR="00B746D9" w:rsidRDefault="00B746D9" w:rsidP="00B746D9"/>
    <w:p w14:paraId="4B815018" w14:textId="37964DC6" w:rsidR="00C900BB" w:rsidRPr="00B746D9" w:rsidRDefault="00C900BB" w:rsidP="00B746D9">
      <w:pPr>
        <w:rPr>
          <w:u w:val="single"/>
        </w:rPr>
      </w:pPr>
      <w:r w:rsidRPr="00B746D9">
        <w:rPr>
          <w:u w:val="single"/>
        </w:rPr>
        <w:t>Assignments and Deadlines</w:t>
      </w:r>
    </w:p>
    <w:p w14:paraId="1852129F" w14:textId="55929BA1" w:rsidR="003E7A03" w:rsidRDefault="003E7A03" w:rsidP="00B746D9">
      <w:permStart w:id="118759405" w:edGrp="everyone"/>
      <w:r w:rsidRPr="00401C6C">
        <w:t xml:space="preserve">All students must complete all course assignments. You should come to each class fully prepared, having read the assigned readings and completed the assignments (s), and actively engage in class discussions. </w:t>
      </w:r>
      <w:r>
        <w:t>See course outline for regular cases and reading to be completed before class.</w:t>
      </w:r>
      <w:r w:rsidRPr="00401C6C">
        <w:t xml:space="preserve"> The number of the assignments and their due dates are on the course outline </w:t>
      </w:r>
      <w:r>
        <w:lastRenderedPageBreak/>
        <w:t>section of the syllabus</w:t>
      </w:r>
      <w:r w:rsidRPr="00401C6C">
        <w:t>.</w:t>
      </w:r>
      <w:r>
        <w:t xml:space="preserve"> </w:t>
      </w:r>
      <w:r w:rsidRPr="00401C6C">
        <w:t xml:space="preserve">All assignments must be uploaded to the folder on </w:t>
      </w:r>
      <w:r>
        <w:t>Brightspace</w:t>
      </w:r>
      <w:r w:rsidRPr="00401C6C">
        <w:t xml:space="preserve"> labeled "Assignments." Each assignment sub-folder will include the detailed assignment description and grading criteria/rubric. </w:t>
      </w:r>
    </w:p>
    <w:p w14:paraId="7469523E" w14:textId="77777777" w:rsidR="00B746D9" w:rsidRDefault="00B746D9" w:rsidP="00B746D9"/>
    <w:p w14:paraId="1FA11E34" w14:textId="77777777" w:rsidR="003E7A03" w:rsidRPr="006E66D6" w:rsidRDefault="003E7A03" w:rsidP="00B746D9">
      <w:r>
        <w:t>Missed assignments will lower the student’s grade based on the percentage of the grade allocable to it. Late assignments are permitted only with advance notice to, and permission from, the instructor, and the grade will be lowered according to how late the assignment is submitted.</w:t>
      </w:r>
    </w:p>
    <w:p w14:paraId="5A0B9630" w14:textId="4D5D88B3" w:rsidR="00F77289" w:rsidRPr="00F77289" w:rsidRDefault="00F77289" w:rsidP="00B746D9">
      <w:r>
        <w:t>dd here</w:t>
      </w:r>
    </w:p>
    <w:permEnd w:id="118759405"/>
    <w:p w14:paraId="72985459" w14:textId="77777777" w:rsidR="00B746D9" w:rsidRDefault="00B746D9" w:rsidP="00B746D9"/>
    <w:p w14:paraId="71B44B9B" w14:textId="2EE3C20E" w:rsidR="00C900BB" w:rsidRPr="00B746D9" w:rsidRDefault="00C900BB" w:rsidP="00B746D9">
      <w:pPr>
        <w:rPr>
          <w:u w:val="single"/>
        </w:rPr>
      </w:pPr>
      <w:r w:rsidRPr="00B746D9">
        <w:rPr>
          <w:u w:val="single"/>
        </w:rPr>
        <w:t>Course Technology Use</w:t>
      </w:r>
    </w:p>
    <w:p w14:paraId="5E257F3F" w14:textId="77777777" w:rsidR="00B746D9" w:rsidRDefault="00C900BB" w:rsidP="00B746D9">
      <w:permStart w:id="1635144201" w:edGrp="everyone"/>
      <w:r>
        <w:t xml:space="preserve">We will utilize multiple technologies to achieve the course goals. I expect you to use technology in ways that enhance the learning environment for all students. </w:t>
      </w:r>
      <w:r w:rsidRPr="001B3E17">
        <w:rPr>
          <w:bCs/>
        </w:rPr>
        <w:t>All class sessions require use of Zoom.</w:t>
      </w:r>
      <w:r w:rsidRPr="001B3E17">
        <w:rPr>
          <w:b/>
        </w:rPr>
        <w:t xml:space="preserve"> </w:t>
      </w:r>
      <w:r w:rsidRPr="001B3E17">
        <w:t>All class sessions require use of technology (e.g., laptop, computer lab) for learning purposes.</w:t>
      </w:r>
      <w:r w:rsidR="001A6C87">
        <w:t xml:space="preserve"> </w:t>
      </w:r>
      <w:r w:rsidR="001A6C87" w:rsidRPr="008B703D">
        <w:rPr>
          <w:rFonts w:eastAsia="Calibri" w:cs="Arial"/>
          <w:szCs w:val="22"/>
        </w:rPr>
        <w:t>In class</w:t>
      </w:r>
      <w:r w:rsidR="001A6C87">
        <w:rPr>
          <w:rFonts w:eastAsia="Calibri" w:cs="Arial"/>
          <w:szCs w:val="22"/>
        </w:rPr>
        <w:t>,</w:t>
      </w:r>
      <w:r w:rsidR="001A6C87" w:rsidRPr="008B703D">
        <w:rPr>
          <w:rFonts w:eastAsia="Calibri" w:cs="Arial"/>
          <w:szCs w:val="22"/>
        </w:rPr>
        <w:t xml:space="preserve"> </w:t>
      </w:r>
      <w:r w:rsidR="001A6C87">
        <w:rPr>
          <w:rFonts w:eastAsia="Calibri" w:cs="Arial"/>
          <w:szCs w:val="22"/>
        </w:rPr>
        <w:t xml:space="preserve">the use of </w:t>
      </w:r>
      <w:r w:rsidR="001A6C87" w:rsidRPr="008B703D">
        <w:rPr>
          <w:rFonts w:eastAsia="Calibri" w:cs="Arial"/>
          <w:szCs w:val="22"/>
        </w:rPr>
        <w:t>computers is acceptable for note taking and access to cases</w:t>
      </w:r>
      <w:r w:rsidR="001A6C87">
        <w:rPr>
          <w:rFonts w:eastAsia="Calibri" w:cs="Arial"/>
          <w:szCs w:val="22"/>
        </w:rPr>
        <w:t>.</w:t>
      </w:r>
    </w:p>
    <w:p w14:paraId="20DDD74A" w14:textId="77777777" w:rsidR="00B746D9" w:rsidRDefault="00B746D9" w:rsidP="00B746D9"/>
    <w:permEnd w:id="1635144201"/>
    <w:p w14:paraId="09F5BA12" w14:textId="5F8F8B3F" w:rsidR="00C900BB" w:rsidRPr="00B746D9" w:rsidRDefault="00C900BB" w:rsidP="00B746D9">
      <w:pPr>
        <w:rPr>
          <w:u w:val="single"/>
        </w:rPr>
      </w:pPr>
      <w:r w:rsidRPr="00B746D9">
        <w:rPr>
          <w:u w:val="single"/>
        </w:rPr>
        <w:t>Feedback and Viewing Grades</w:t>
      </w:r>
    </w:p>
    <w:p w14:paraId="39FF2F27" w14:textId="15FDC42E" w:rsidR="00C900BB" w:rsidRPr="00FF5293" w:rsidRDefault="00C900BB" w:rsidP="00B746D9">
      <w:permStart w:id="66665435" w:edGrp="everyone"/>
      <w:r>
        <w:t xml:space="preserve">I will provide timely meaningful feedback on all your work via our course site in NYU Brightspace. You can access your grades on the course site Gradebook. </w:t>
      </w:r>
      <w:permEnd w:id="66665435"/>
    </w:p>
    <w:p w14:paraId="7D75201F" w14:textId="77777777" w:rsidR="00B746D9" w:rsidRDefault="00B746D9" w:rsidP="00B746D9"/>
    <w:p w14:paraId="0DC0C430" w14:textId="7998FED5" w:rsidR="00C900BB" w:rsidRPr="00B746D9" w:rsidRDefault="00C900BB" w:rsidP="00B746D9">
      <w:pPr>
        <w:rPr>
          <w:u w:val="single"/>
        </w:rPr>
      </w:pPr>
      <w:r w:rsidRPr="00B746D9">
        <w:rPr>
          <w:u w:val="single"/>
        </w:rPr>
        <w:t>Attendance</w:t>
      </w:r>
    </w:p>
    <w:p w14:paraId="3D1928A6" w14:textId="115E3116" w:rsidR="00C900BB" w:rsidRDefault="00C900BB" w:rsidP="00B746D9">
      <w:pPr>
        <w:rPr>
          <w:b/>
        </w:rPr>
      </w:pPr>
      <w:permStart w:id="322900876" w:edGrp="everyone"/>
      <w:r w:rsidRPr="001B3E17">
        <w:t>Students are expected to attend all on-line class sessions. Excused absences are granted in cases of documented serious illness, family emergency, religious observance, or civic obligation. In the case of religious observance or civic obligation, this should be reported in advance. Unexcused absences from sessions may have a negative impact on a student’s final grade. Students are responsible for assignments given during any absence.</w:t>
      </w:r>
      <w:r w:rsidRPr="001B3E17">
        <w:rPr>
          <w:b/>
        </w:rPr>
        <w:t xml:space="preserve"> </w:t>
      </w:r>
    </w:p>
    <w:p w14:paraId="658DDB27" w14:textId="77777777" w:rsidR="00B746D9" w:rsidRPr="001B3E17" w:rsidRDefault="00B746D9" w:rsidP="00B746D9"/>
    <w:p w14:paraId="0939326A" w14:textId="7C48B9C4" w:rsidR="00C900BB" w:rsidRPr="001B3E17" w:rsidRDefault="00C900BB" w:rsidP="00B746D9">
      <w:pPr>
        <w:rPr>
          <w:rFonts w:eastAsia="Arial" w:cs="Arial"/>
          <w:color w:val="000000"/>
          <w:szCs w:val="22"/>
        </w:rPr>
      </w:pPr>
      <w:r w:rsidRPr="001B3E17">
        <w:rPr>
          <w:rFonts w:eastAsia="Arial" w:cs="Arial"/>
          <w:color w:val="000000"/>
          <w:szCs w:val="22"/>
        </w:rPr>
        <w:t xml:space="preserve">If for some reason (excused absence) you will not be in class, you must notify the instructor prior to the scheduled session if you will not be attending and the reason. </w:t>
      </w:r>
    </w:p>
    <w:p w14:paraId="724FB245" w14:textId="63A599C2" w:rsidR="00C900BB" w:rsidRDefault="00C900BB" w:rsidP="00B746D9">
      <w:pPr>
        <w:rPr>
          <w:rFonts w:eastAsia="Arial" w:cs="Arial"/>
          <w:color w:val="000000"/>
          <w:szCs w:val="22"/>
        </w:rPr>
      </w:pPr>
      <w:r w:rsidRPr="001B3E17">
        <w:rPr>
          <w:rFonts w:eastAsia="Arial" w:cs="Arial"/>
          <w:color w:val="000000"/>
          <w:szCs w:val="22"/>
        </w:rPr>
        <w:t>Each unexcused absence or being late may result in a student’s grade being lowered by a fraction of a grade.  A student who has three unexcused absences may earn a Fail grade.</w:t>
      </w:r>
    </w:p>
    <w:p w14:paraId="63089E3C" w14:textId="77777777" w:rsidR="00B746D9" w:rsidRPr="001B3E17" w:rsidRDefault="00B746D9" w:rsidP="00B746D9">
      <w:pPr>
        <w:rPr>
          <w:rFonts w:eastAsia="Arial" w:cs="Arial"/>
          <w:color w:val="000000"/>
          <w:szCs w:val="22"/>
        </w:rPr>
      </w:pPr>
    </w:p>
    <w:p w14:paraId="54F0D66B" w14:textId="5CAB602D" w:rsidR="001C4311" w:rsidRDefault="00C900BB" w:rsidP="00B746D9">
      <w:pPr>
        <w:rPr>
          <w:rFonts w:cs="Arial"/>
          <w:color w:val="222222"/>
          <w:szCs w:val="22"/>
          <w:shd w:val="clear" w:color="auto" w:fill="FFFFFF"/>
        </w:rPr>
      </w:pPr>
      <w:bookmarkStart w:id="13" w:name="_Hlk56463172"/>
      <w:r w:rsidRPr="001B3E17">
        <w:rPr>
          <w:rFonts w:cs="Arial"/>
          <w:color w:val="222222"/>
          <w:szCs w:val="22"/>
          <w:shd w:val="clear" w:color="auto" w:fill="FFFFFF"/>
        </w:rPr>
        <w:t>Students who join the course during add/drop are responsible for ensuring that they identify what assignments and preparatory work they have missed and complete and submit those per the syllabus.</w:t>
      </w:r>
      <w:bookmarkEnd w:id="13"/>
    </w:p>
    <w:permEnd w:id="322900876"/>
    <w:p w14:paraId="35958C45" w14:textId="77777777" w:rsidR="00B746D9" w:rsidRDefault="00B746D9" w:rsidP="00B746D9">
      <w:pPr>
        <w:rPr>
          <w:rFonts w:cs="Arial"/>
          <w:color w:val="222222"/>
          <w:szCs w:val="22"/>
          <w:shd w:val="clear" w:color="auto" w:fill="FFFFFF"/>
        </w:rPr>
      </w:pPr>
    </w:p>
    <w:p w14:paraId="10E2665D" w14:textId="7590F416" w:rsidR="00C900BB" w:rsidRPr="001C4311" w:rsidRDefault="001C4311" w:rsidP="00B746D9">
      <w:r>
        <w:t xml:space="preserve">Refer to the </w:t>
      </w:r>
      <w:hyperlink r:id="rId10">
        <w:r>
          <w:rPr>
            <w:color w:val="1155CC"/>
          </w:rPr>
          <w:t>SPS Policies and Procedures page</w:t>
        </w:r>
      </w:hyperlink>
      <w:r>
        <w:rPr>
          <w:color w:val="666666"/>
        </w:rPr>
        <w:t xml:space="preserve"> </w:t>
      </w:r>
      <w:r>
        <w:t xml:space="preserve">for additional information about attendance. </w:t>
      </w:r>
    </w:p>
    <w:p w14:paraId="111834C8" w14:textId="77777777" w:rsidR="00B746D9" w:rsidRDefault="00B746D9" w:rsidP="00B746D9">
      <w:bookmarkStart w:id="14" w:name="_heading=h.45qpnf6ywxng" w:colFirst="0" w:colLast="0"/>
      <w:bookmarkStart w:id="15" w:name="bookmark=kix.i8h734s4y3da" w:colFirst="0" w:colLast="0"/>
      <w:bookmarkEnd w:id="14"/>
      <w:bookmarkEnd w:id="15"/>
    </w:p>
    <w:p w14:paraId="587DC4AB" w14:textId="6B720AE0" w:rsidR="00C900BB" w:rsidRPr="00B746D9" w:rsidRDefault="00C900BB" w:rsidP="00B746D9">
      <w:pPr>
        <w:rPr>
          <w:rFonts w:ascii="Roboto Light" w:eastAsia="Roboto Light" w:hAnsi="Roboto Light" w:cs="Roboto Light"/>
          <w:b/>
          <w:color w:val="57068C"/>
        </w:rPr>
      </w:pPr>
      <w:r w:rsidRPr="00B746D9">
        <w:rPr>
          <w:b/>
        </w:rPr>
        <w:t>Textbooks and Course Materials</w:t>
      </w:r>
    </w:p>
    <w:p w14:paraId="55E5F4CD" w14:textId="77777777" w:rsidR="00C900BB" w:rsidRPr="005B7EA0" w:rsidRDefault="00C900BB" w:rsidP="00B746D9">
      <w:pPr>
        <w:rPr>
          <w:rFonts w:ascii="Roboto Light" w:hAnsi="Roboto Light"/>
          <w:color w:val="212121"/>
        </w:rPr>
      </w:pPr>
      <w:permStart w:id="1509052846" w:edGrp="everyone"/>
    </w:p>
    <w:p w14:paraId="7F1392D2" w14:textId="3255B746" w:rsidR="001A6C87" w:rsidRDefault="001A6C87" w:rsidP="00B746D9">
      <w:r w:rsidRPr="00B07AEA">
        <w:t xml:space="preserve">Students can purchase </w:t>
      </w:r>
      <w:r w:rsidRPr="00F038D5">
        <w:t>through the NYU Bookstore, or buy used online or rent if possible. HBS course pack is available directly</w:t>
      </w:r>
      <w:r w:rsidRPr="00B07AEA">
        <w:t xml:space="preserve"> through the </w:t>
      </w:r>
      <w:r w:rsidRPr="00F038D5">
        <w:t xml:space="preserve">HBS link: </w:t>
      </w:r>
      <w:hyperlink r:id="rId11" w:history="1">
        <w:r w:rsidR="008360F5" w:rsidRPr="008360F5">
          <w:rPr>
            <w:rStyle w:val="Hyperlink"/>
          </w:rPr>
          <w:t>https://hbsp.harvard.edu/import/1077219</w:t>
        </w:r>
      </w:hyperlink>
    </w:p>
    <w:p w14:paraId="63BECE32" w14:textId="77777777" w:rsidR="00B746D9" w:rsidRPr="00B07AEA" w:rsidRDefault="00B746D9" w:rsidP="00B746D9"/>
    <w:p w14:paraId="2CF46B91" w14:textId="26416AE5" w:rsidR="001A6C87" w:rsidRDefault="001A6C87" w:rsidP="00B746D9">
      <w:pPr>
        <w:rPr>
          <w:rFonts w:eastAsia="Arial" w:cs="Arial"/>
          <w:color w:val="000000"/>
          <w:szCs w:val="22"/>
        </w:rPr>
      </w:pPr>
      <w:r>
        <w:rPr>
          <w:rFonts w:eastAsia="Arial" w:cs="Arial"/>
          <w:b/>
          <w:color w:val="000000"/>
          <w:szCs w:val="22"/>
          <w:u w:val="single"/>
        </w:rPr>
        <w:lastRenderedPageBreak/>
        <w:t>Case Analysis Coach: Harvard Business Publishing</w:t>
      </w:r>
      <w:r>
        <w:rPr>
          <w:rFonts w:eastAsia="Arial" w:cs="Arial"/>
          <w:color w:val="000000"/>
          <w:szCs w:val="22"/>
        </w:rPr>
        <w:t>: NYU Bookstore will provide access upon purchase.</w:t>
      </w:r>
      <w:r>
        <w:rPr>
          <w:rFonts w:eastAsia="Arial" w:cs="Arial"/>
          <w:b/>
          <w:color w:val="000000"/>
          <w:szCs w:val="22"/>
        </w:rPr>
        <w:t xml:space="preserve"> </w:t>
      </w:r>
      <w:r>
        <w:rPr>
          <w:rFonts w:eastAsia="Arial" w:cs="Arial"/>
          <w:color w:val="000000"/>
          <w:szCs w:val="22"/>
        </w:rPr>
        <w:t xml:space="preserve">If this is the first course that incorporates case study </w:t>
      </w:r>
      <w:proofErr w:type="gramStart"/>
      <w:r>
        <w:rPr>
          <w:rFonts w:eastAsia="Arial" w:cs="Arial"/>
          <w:color w:val="000000"/>
          <w:szCs w:val="22"/>
        </w:rPr>
        <w:t>method</w:t>
      </w:r>
      <w:proofErr w:type="gramEnd"/>
      <w:r>
        <w:rPr>
          <w:rFonts w:eastAsia="Arial" w:cs="Arial"/>
          <w:color w:val="000000"/>
          <w:szCs w:val="22"/>
        </w:rPr>
        <w:t xml:space="preserve"> I would strongly suggest that you purchase and read this tutorial. It will help you in this class and future classes where case studies are used.</w:t>
      </w:r>
    </w:p>
    <w:p w14:paraId="36AE9714" w14:textId="77777777" w:rsidR="00B746D9" w:rsidRDefault="00B746D9" w:rsidP="00B746D9">
      <w:pPr>
        <w:rPr>
          <w:rFonts w:eastAsia="Arial" w:cs="Arial"/>
          <w:szCs w:val="22"/>
        </w:rPr>
      </w:pPr>
    </w:p>
    <w:p w14:paraId="37CF5518" w14:textId="62E6A378" w:rsidR="001A6C87" w:rsidRDefault="001A6C87" w:rsidP="00B746D9">
      <w:pPr>
        <w:rPr>
          <w:rFonts w:eastAsia="Arial" w:cs="Arial"/>
          <w:szCs w:val="22"/>
        </w:rPr>
      </w:pPr>
      <w:r w:rsidRPr="0011281F">
        <w:rPr>
          <w:rFonts w:eastAsia="Arial" w:cs="Arial"/>
          <w:b/>
          <w:szCs w:val="22"/>
          <w:u w:val="single"/>
        </w:rPr>
        <w:t>Required: Transnational Management: Text, Cases, and Readings in Cross-Border Management</w:t>
      </w:r>
      <w:r w:rsidRPr="0011281F">
        <w:rPr>
          <w:rFonts w:eastAsia="Arial" w:cs="Arial"/>
          <w:szCs w:val="22"/>
        </w:rPr>
        <w:t>, Bartlett, Christopher A., Beamish, Paul W., 8th Edition, Cambridge University Press, ’18 ISBN: 978-1108422437</w:t>
      </w:r>
    </w:p>
    <w:p w14:paraId="451A1E31" w14:textId="77777777" w:rsidR="00B746D9" w:rsidRPr="0011281F" w:rsidRDefault="00B746D9" w:rsidP="00B746D9">
      <w:pPr>
        <w:rPr>
          <w:rFonts w:eastAsia="Arial" w:cs="Arial"/>
          <w:szCs w:val="22"/>
        </w:rPr>
      </w:pPr>
    </w:p>
    <w:p w14:paraId="28005522" w14:textId="77A42671" w:rsidR="001A6C87" w:rsidRDefault="001A6C87" w:rsidP="00B746D9">
      <w:pPr>
        <w:rPr>
          <w:rFonts w:eastAsia="Arial" w:cs="Arial"/>
          <w:b/>
          <w:szCs w:val="22"/>
        </w:rPr>
      </w:pPr>
      <w:r>
        <w:rPr>
          <w:rFonts w:eastAsia="Arial" w:cs="Arial"/>
          <w:b/>
          <w:szCs w:val="22"/>
        </w:rPr>
        <w:t xml:space="preserve">Case Studies not in Text will be announced in Brightspace and available online through HBS Publishing at this link: </w:t>
      </w:r>
      <w:hyperlink r:id="rId12" w:history="1">
        <w:r w:rsidR="008360F5" w:rsidRPr="008360F5">
          <w:rPr>
            <w:rStyle w:val="Hyperlink"/>
            <w:rFonts w:eastAsia="Arial" w:cs="Arial"/>
            <w:b/>
            <w:szCs w:val="22"/>
          </w:rPr>
          <w:t>https://hbsp.harvard.edu/import/1077219</w:t>
        </w:r>
      </w:hyperlink>
    </w:p>
    <w:p w14:paraId="5B774B1D" w14:textId="77777777" w:rsidR="00B746D9" w:rsidRDefault="00B746D9" w:rsidP="00B746D9">
      <w:pPr>
        <w:rPr>
          <w:rFonts w:eastAsia="Arial" w:cs="Arial"/>
          <w:b/>
          <w:szCs w:val="22"/>
        </w:rPr>
      </w:pPr>
    </w:p>
    <w:p w14:paraId="2FCEC3E8" w14:textId="0A8971D4" w:rsidR="001A6C87" w:rsidRDefault="001A6C87" w:rsidP="00B746D9">
      <w:pPr>
        <w:rPr>
          <w:rFonts w:eastAsia="Arial" w:cs="Arial"/>
          <w:szCs w:val="22"/>
        </w:rPr>
      </w:pPr>
      <w:r w:rsidRPr="001A5EDD">
        <w:rPr>
          <w:rFonts w:eastAsia="Arial" w:cs="Arial"/>
          <w:b/>
          <w:szCs w:val="22"/>
        </w:rPr>
        <w:t xml:space="preserve">* </w:t>
      </w:r>
      <w:r w:rsidRPr="001A5EDD">
        <w:rPr>
          <w:rFonts w:eastAsia="Arial" w:cs="Arial"/>
          <w:b/>
          <w:szCs w:val="22"/>
          <w:u w:val="single"/>
        </w:rPr>
        <w:t>Important note*</w:t>
      </w:r>
      <w:r w:rsidRPr="001A5EDD">
        <w:rPr>
          <w:rFonts w:eastAsia="Arial" w:cs="Arial"/>
          <w:b/>
          <w:szCs w:val="22"/>
        </w:rPr>
        <w:t xml:space="preserve"> Best to not purchase the course pack in its entirety at the beginning of the course. </w:t>
      </w:r>
      <w:r w:rsidRPr="001A5EDD">
        <w:rPr>
          <w:rFonts w:eastAsia="Arial" w:cs="Arial"/>
          <w:szCs w:val="22"/>
        </w:rPr>
        <w:t>Because of the rigidity of the HBS website, I have intentionally labeled all materials in the course pack as “optional”. This allows for greater flexibility to add and/or subtract materials during the course. It is best if you access the specific reading materials when you need to prepare for class</w:t>
      </w:r>
    </w:p>
    <w:p w14:paraId="55E080C5" w14:textId="77777777" w:rsidR="00B746D9" w:rsidRPr="001A5EDD" w:rsidRDefault="00B746D9" w:rsidP="00B746D9">
      <w:pPr>
        <w:rPr>
          <w:rFonts w:eastAsia="Arial" w:cs="Arial"/>
          <w:szCs w:val="22"/>
        </w:rPr>
      </w:pPr>
    </w:p>
    <w:p w14:paraId="05EF4547" w14:textId="17AB0587" w:rsidR="00C900BB" w:rsidRPr="00B07AEA" w:rsidRDefault="001A6C87" w:rsidP="00B746D9">
      <w:pPr>
        <w:rPr>
          <w:rFonts w:eastAsia="Arial" w:cs="Arial"/>
          <w:szCs w:val="22"/>
        </w:rPr>
      </w:pPr>
      <w:r w:rsidRPr="0011281F">
        <w:rPr>
          <w:rFonts w:eastAsia="Arial" w:cs="Arial"/>
          <w:b/>
          <w:szCs w:val="22"/>
          <w:u w:val="single"/>
        </w:rPr>
        <w:t>Required</w:t>
      </w:r>
      <w:r w:rsidRPr="0011281F">
        <w:rPr>
          <w:rFonts w:eastAsia="Arial" w:cs="Arial"/>
          <w:b/>
          <w:i/>
          <w:iCs/>
          <w:szCs w:val="22"/>
          <w:u w:val="single"/>
        </w:rPr>
        <w:t>:</w:t>
      </w:r>
      <w:r w:rsidRPr="0011281F">
        <w:rPr>
          <w:rFonts w:eastAsia="Arial" w:cs="Arial"/>
          <w:b/>
          <w:szCs w:val="22"/>
          <w:u w:val="single"/>
        </w:rPr>
        <w:t xml:space="preserve"> Global Political Economy</w:t>
      </w:r>
      <w:r w:rsidRPr="0011281F">
        <w:rPr>
          <w:rFonts w:eastAsia="Arial" w:cs="Arial"/>
          <w:b/>
          <w:szCs w:val="22"/>
        </w:rPr>
        <w:t xml:space="preserve">; Robert Gilpin, Princeton Paperbacks, ’01 </w:t>
      </w:r>
      <w:r w:rsidRPr="0011281F">
        <w:rPr>
          <w:rFonts w:eastAsia="Arial" w:cs="Arial"/>
          <w:szCs w:val="22"/>
        </w:rPr>
        <w:t xml:space="preserve">(We will only read 4 chapters in this </w:t>
      </w:r>
      <w:proofErr w:type="gramStart"/>
      <w:r w:rsidRPr="0011281F">
        <w:rPr>
          <w:rFonts w:eastAsia="Arial" w:cs="Arial"/>
          <w:szCs w:val="22"/>
        </w:rPr>
        <w:t>book,</w:t>
      </w:r>
      <w:proofErr w:type="gramEnd"/>
      <w:r w:rsidRPr="0011281F">
        <w:rPr>
          <w:rFonts w:eastAsia="Arial" w:cs="Arial"/>
          <w:szCs w:val="22"/>
        </w:rPr>
        <w:t xml:space="preserve"> however, it is cheaper for you to buy a used copy than to have the individual chapters included in a course pack, additionally there is supplementary reading &amp; it is a highly regarded survey book of current thought on international economics and politics) </w:t>
      </w:r>
      <w:r w:rsidRPr="0011281F">
        <w:rPr>
          <w:rFonts w:eastAsia="Arial" w:cs="Arial"/>
          <w:b/>
          <w:szCs w:val="22"/>
        </w:rPr>
        <w:t>ISBN:</w:t>
      </w:r>
      <w:r w:rsidRPr="0011281F">
        <w:rPr>
          <w:rFonts w:eastAsia="Arial" w:cs="Arial"/>
          <w:szCs w:val="22"/>
        </w:rPr>
        <w:t xml:space="preserve"> 069108677X / </w:t>
      </w:r>
      <w:r w:rsidRPr="0011281F">
        <w:rPr>
          <w:rFonts w:eastAsia="Arial" w:cs="Arial"/>
          <w:b/>
          <w:szCs w:val="22"/>
        </w:rPr>
        <w:t>ISBN13:</w:t>
      </w:r>
      <w:r w:rsidRPr="0011281F">
        <w:rPr>
          <w:rFonts w:eastAsia="Arial" w:cs="Arial"/>
          <w:szCs w:val="22"/>
        </w:rPr>
        <w:t xml:space="preserve"> 9780691086774</w:t>
      </w:r>
      <w:r w:rsidR="00C900BB" w:rsidRPr="0011281F">
        <w:rPr>
          <w:rFonts w:cs="Arial"/>
          <w:i/>
          <w:szCs w:val="22"/>
        </w:rPr>
        <w:t>.</w:t>
      </w:r>
      <w:bookmarkStart w:id="16" w:name="_gjdgxs" w:colFirst="0" w:colLast="0"/>
      <w:bookmarkEnd w:id="16"/>
    </w:p>
    <w:permEnd w:id="1509052846"/>
    <w:p w14:paraId="2F81FC65" w14:textId="77777777" w:rsidR="00B746D9" w:rsidRDefault="00B746D9" w:rsidP="00B746D9"/>
    <w:p w14:paraId="0000005A" w14:textId="0AEC8A4A" w:rsidR="00A22A88" w:rsidRPr="00B746D9" w:rsidRDefault="00262445" w:rsidP="00B746D9">
      <w:pPr>
        <w:rPr>
          <w:b/>
        </w:rPr>
      </w:pPr>
      <w:r w:rsidRPr="00B746D9">
        <w:rPr>
          <w:b/>
        </w:rPr>
        <w:t>Grading | Assessment</w:t>
      </w:r>
    </w:p>
    <w:p w14:paraId="0000005C" w14:textId="77777777" w:rsidR="00A22A88" w:rsidRPr="00C768AB" w:rsidRDefault="00262445" w:rsidP="00B746D9">
      <w:pPr>
        <w:rPr>
          <w:rFonts w:eastAsia="Roboto Light" w:cs="Arial"/>
          <w:szCs w:val="22"/>
        </w:rPr>
      </w:pPr>
      <w:permStart w:id="593066900" w:edGrp="everyone"/>
      <w:r w:rsidRPr="00C768AB">
        <w:rPr>
          <w:rFonts w:eastAsia="Roboto Light" w:cs="Arial"/>
          <w:szCs w:val="22"/>
        </w:rPr>
        <w:t xml:space="preserve">Your grade in this course is based on your performance on multiple activities and assignments. Since all graded assignments are related directly to course objectives and learning outcomes, failure to complete any assignment will result in an unsatisfactory course grade. All written assignments are to be completed using APA format and must be typed and double-spaced. Grammar, punctuation, and spelling will be considered in grading. Please carefully proof-read your written assignments before submitting them for a grade. I will update the grades on the course site each time a grading session has been completed— typically three (3) days following the completion of an activity. </w:t>
      </w:r>
    </w:p>
    <w:p w14:paraId="0000005D" w14:textId="77777777" w:rsidR="00A22A88" w:rsidRPr="00C768AB" w:rsidRDefault="00A22A88" w:rsidP="00555A18">
      <w:pPr>
        <w:rPr>
          <w:rFonts w:eastAsia="Roboto Light" w:cs="Arial"/>
          <w:color w:val="57068C"/>
          <w:szCs w:val="22"/>
        </w:rPr>
      </w:pPr>
    </w:p>
    <w:p w14:paraId="0000005E" w14:textId="42BD153B" w:rsidR="00A22A88" w:rsidRPr="00C768AB" w:rsidRDefault="00262445" w:rsidP="00555A18">
      <w:pPr>
        <w:widowControl w:val="0"/>
        <w:rPr>
          <w:rFonts w:eastAsia="Roboto Light" w:cs="Arial"/>
          <w:szCs w:val="22"/>
          <w:u w:val="single"/>
        </w:rPr>
      </w:pPr>
      <w:r w:rsidRPr="00741A9C">
        <w:rPr>
          <w:rFonts w:eastAsia="Roboto Light" w:cs="Arial"/>
          <w:b/>
          <w:szCs w:val="22"/>
          <w:u w:val="single"/>
        </w:rPr>
        <w:t>DESCRIPTION</w:t>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741A9C">
        <w:rPr>
          <w:rFonts w:eastAsia="Roboto Light" w:cs="Arial"/>
          <w:b/>
          <w:szCs w:val="22"/>
          <w:u w:val="single"/>
        </w:rPr>
        <w:t>PERCENTAGE</w:t>
      </w:r>
    </w:p>
    <w:p w14:paraId="00000061" w14:textId="6597069E" w:rsidR="00A22A88" w:rsidRPr="00C768AB" w:rsidRDefault="00262445" w:rsidP="00555A18">
      <w:pPr>
        <w:widowControl w:val="0"/>
        <w:rPr>
          <w:rFonts w:eastAsia="Roboto Light" w:cs="Arial"/>
          <w:szCs w:val="22"/>
        </w:rPr>
      </w:pPr>
      <w:r w:rsidRPr="00C768AB">
        <w:rPr>
          <w:rFonts w:eastAsia="Roboto Light" w:cs="Arial"/>
          <w:szCs w:val="22"/>
        </w:rPr>
        <w:t>Participation</w:t>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008360F5">
        <w:rPr>
          <w:rFonts w:eastAsia="Roboto Light" w:cs="Arial"/>
          <w:szCs w:val="22"/>
        </w:rPr>
        <w:t>2</w:t>
      </w:r>
      <w:r w:rsidRPr="00C768AB">
        <w:rPr>
          <w:rFonts w:eastAsia="Roboto Light" w:cs="Arial"/>
          <w:szCs w:val="22"/>
        </w:rPr>
        <w:t>0%</w:t>
      </w:r>
    </w:p>
    <w:p w14:paraId="00000062" w14:textId="24D9039F" w:rsidR="00A22A88" w:rsidRPr="00C768AB" w:rsidRDefault="00262445" w:rsidP="00555A18">
      <w:pPr>
        <w:widowControl w:val="0"/>
        <w:rPr>
          <w:rFonts w:eastAsia="Roboto Light" w:cs="Arial"/>
          <w:szCs w:val="22"/>
        </w:rPr>
      </w:pPr>
      <w:r w:rsidRPr="00C768AB">
        <w:rPr>
          <w:rFonts w:eastAsia="Roboto Light" w:cs="Arial"/>
          <w:szCs w:val="22"/>
        </w:rPr>
        <w:t>Midterm Project</w:t>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008360F5">
        <w:rPr>
          <w:rFonts w:eastAsia="Roboto Light" w:cs="Arial"/>
          <w:szCs w:val="22"/>
        </w:rPr>
        <w:t>3</w:t>
      </w:r>
      <w:r w:rsidRPr="00C768AB">
        <w:rPr>
          <w:rFonts w:eastAsia="Roboto Light" w:cs="Arial"/>
          <w:szCs w:val="22"/>
        </w:rPr>
        <w:t>5%</w:t>
      </w:r>
    </w:p>
    <w:p w14:paraId="00000063" w14:textId="489A3DD4" w:rsidR="00A22A88" w:rsidRPr="00C768AB" w:rsidRDefault="00262445" w:rsidP="00555A18">
      <w:pPr>
        <w:widowControl w:val="0"/>
        <w:rPr>
          <w:rFonts w:eastAsia="Roboto Light" w:cs="Arial"/>
          <w:szCs w:val="22"/>
        </w:rPr>
      </w:pPr>
      <w:r w:rsidRPr="00C768AB">
        <w:rPr>
          <w:rFonts w:eastAsia="Roboto Light" w:cs="Arial"/>
          <w:szCs w:val="22"/>
        </w:rPr>
        <w:t>Final Exam</w:t>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008360F5">
        <w:rPr>
          <w:rFonts w:eastAsia="Roboto Light" w:cs="Arial"/>
          <w:szCs w:val="22"/>
        </w:rPr>
        <w:t>4</w:t>
      </w:r>
      <w:r w:rsidRPr="00C768AB">
        <w:rPr>
          <w:rFonts w:eastAsia="Roboto Light" w:cs="Arial"/>
          <w:szCs w:val="22"/>
        </w:rPr>
        <w:t>5%</w:t>
      </w:r>
    </w:p>
    <w:p w14:paraId="00000064" w14:textId="4A3B4428" w:rsidR="00A22A88" w:rsidRPr="00C768AB" w:rsidRDefault="00262445" w:rsidP="00555A18">
      <w:pPr>
        <w:widowControl w:val="0"/>
        <w:rPr>
          <w:rFonts w:eastAsia="Roboto Light" w:cs="Arial"/>
          <w:szCs w:val="22"/>
        </w:rPr>
      </w:pPr>
      <w:r w:rsidRPr="00C768AB">
        <w:rPr>
          <w:rFonts w:eastAsia="Roboto Light" w:cs="Arial"/>
          <w:szCs w:val="22"/>
        </w:rPr>
        <w:t>__________________</w:t>
      </w:r>
      <w:r w:rsidRPr="00C768AB">
        <w:rPr>
          <w:rFonts w:eastAsia="Roboto Light" w:cs="Arial"/>
          <w:szCs w:val="22"/>
        </w:rPr>
        <w:tab/>
      </w:r>
      <w:r w:rsidRPr="00C768AB">
        <w:rPr>
          <w:rFonts w:eastAsia="Roboto Light" w:cs="Arial"/>
          <w:szCs w:val="22"/>
        </w:rPr>
        <w:tab/>
      </w:r>
      <w:r w:rsidRPr="00C768AB">
        <w:rPr>
          <w:rFonts w:eastAsia="Roboto Light" w:cs="Arial"/>
          <w:szCs w:val="22"/>
        </w:rPr>
        <w:tab/>
        <w:t>______</w:t>
      </w:r>
    </w:p>
    <w:p w14:paraId="00000065" w14:textId="304E7AA4" w:rsidR="00A22A88" w:rsidRPr="00C768AB" w:rsidRDefault="00262445" w:rsidP="00555A18">
      <w:pPr>
        <w:widowControl w:val="0"/>
        <w:rPr>
          <w:rFonts w:eastAsia="Roboto Light" w:cs="Arial"/>
          <w:szCs w:val="22"/>
        </w:rPr>
      </w:pPr>
      <w:r w:rsidRPr="00C768AB">
        <w:rPr>
          <w:rFonts w:eastAsia="Roboto Light" w:cs="Arial"/>
          <w:szCs w:val="22"/>
        </w:rPr>
        <w:t>TOTAL POSSIBLE</w:t>
      </w:r>
      <w:r w:rsidRPr="00C768AB">
        <w:rPr>
          <w:rFonts w:eastAsia="Roboto Light" w:cs="Arial"/>
          <w:szCs w:val="22"/>
        </w:rPr>
        <w:tab/>
      </w:r>
      <w:r w:rsidRPr="00C768AB">
        <w:rPr>
          <w:rFonts w:eastAsia="Roboto Light" w:cs="Arial"/>
          <w:szCs w:val="22"/>
        </w:rPr>
        <w:tab/>
      </w:r>
      <w:r w:rsidRPr="00C768AB">
        <w:rPr>
          <w:rFonts w:eastAsia="Roboto Light" w:cs="Arial"/>
          <w:szCs w:val="22"/>
        </w:rPr>
        <w:tab/>
      </w:r>
      <w:r w:rsidRPr="00C768AB">
        <w:rPr>
          <w:rFonts w:eastAsia="Roboto Light" w:cs="Arial"/>
          <w:szCs w:val="22"/>
        </w:rPr>
        <w:tab/>
        <w:t>100%</w:t>
      </w:r>
    </w:p>
    <w:permEnd w:id="593066900"/>
    <w:p w14:paraId="00000066" w14:textId="00A38280" w:rsidR="00A22A88" w:rsidRPr="00C768AB" w:rsidRDefault="00A22A88" w:rsidP="00555A18">
      <w:pPr>
        <w:rPr>
          <w:rFonts w:eastAsia="Roboto Light" w:cs="Arial"/>
          <w:szCs w:val="22"/>
        </w:rPr>
      </w:pPr>
    </w:p>
    <w:p w14:paraId="597A7D3C" w14:textId="5688A9A3" w:rsidR="00741A9C" w:rsidRPr="006C0E76" w:rsidRDefault="00262445" w:rsidP="004C1570">
      <w:pPr>
        <w:rPr>
          <w:rFonts w:eastAsia="Roboto Light" w:cs="Arial"/>
          <w:color w:val="212121"/>
          <w:szCs w:val="22"/>
        </w:rPr>
      </w:pPr>
      <w:r w:rsidRPr="006C0E76">
        <w:rPr>
          <w:rFonts w:eastAsia="Roboto Light" w:cs="Arial"/>
          <w:color w:val="212121"/>
          <w:szCs w:val="22"/>
        </w:rPr>
        <w:t xml:space="preserve">See the </w:t>
      </w:r>
      <w:hyperlink r:id="rId13" w:anchor="Graduate1">
        <w:r w:rsidRPr="006C0E76">
          <w:rPr>
            <w:rFonts w:eastAsia="Roboto Light" w:cs="Arial"/>
            <w:color w:val="1155CC"/>
            <w:szCs w:val="22"/>
            <w:u w:val="single"/>
          </w:rPr>
          <w:t>“Grades” section of Academic Policies</w:t>
        </w:r>
      </w:hyperlink>
      <w:r w:rsidRPr="006C0E76">
        <w:rPr>
          <w:rFonts w:eastAsia="Roboto Light" w:cs="Arial"/>
          <w:color w:val="212121"/>
          <w:szCs w:val="22"/>
        </w:rPr>
        <w:t xml:space="preserve"> for the complete grading policy, including the </w:t>
      </w:r>
      <w:sdt>
        <w:sdtPr>
          <w:rPr>
            <w:rFonts w:cs="Arial"/>
            <w:szCs w:val="22"/>
          </w:rPr>
          <w:tag w:val="goog_rdk_4"/>
          <w:id w:val="657574688"/>
        </w:sdtPr>
        <w:sdtContent/>
      </w:sdt>
      <w:r w:rsidRPr="006C0E76">
        <w:rPr>
          <w:rFonts w:eastAsia="Roboto Light" w:cs="Arial"/>
          <w:color w:val="212121"/>
          <w:szCs w:val="22"/>
        </w:rPr>
        <w:t xml:space="preserve">letter grade conversion, and the criteria for a grade of incomplete, taking a course on a pass/fail basis, and withdrawing from a course. </w:t>
      </w:r>
    </w:p>
    <w:p w14:paraId="0000007F" w14:textId="77777777" w:rsidR="00A22A88" w:rsidRPr="00C768AB" w:rsidRDefault="00A22A88">
      <w:pPr>
        <w:rPr>
          <w:rFonts w:eastAsia="Roboto Light" w:cs="Arial"/>
          <w:color w:val="57068C"/>
          <w:szCs w:val="22"/>
        </w:rPr>
      </w:pPr>
      <w:bookmarkStart w:id="17" w:name="bookmark=kix.7d51gs32csi3" w:colFirst="0" w:colLast="0"/>
      <w:bookmarkEnd w:id="17"/>
    </w:p>
    <w:p w14:paraId="11D6A506" w14:textId="77777777" w:rsidR="009C5F3A" w:rsidRPr="009C5F3A" w:rsidRDefault="009C5F3A" w:rsidP="009C5F3A">
      <w:pPr>
        <w:rPr>
          <w:rFonts w:ascii="Roboto" w:eastAsia="Roboto" w:hAnsi="Roboto" w:cs="Roboto"/>
          <w:b/>
          <w:i/>
          <w:color w:val="8900E1"/>
        </w:rPr>
      </w:pPr>
      <w:bookmarkStart w:id="18" w:name="bookmark=id.rxirdoyylwp5" w:colFirst="0" w:colLast="0"/>
      <w:bookmarkEnd w:id="18"/>
      <w:r w:rsidRPr="009C5F3A">
        <w:rPr>
          <w:rFonts w:ascii="Roboto" w:eastAsia="Roboto" w:hAnsi="Roboto" w:cs="Roboto"/>
          <w:b/>
        </w:rPr>
        <w:t>Course Outlin</w:t>
      </w:r>
      <w:sdt>
        <w:sdtPr>
          <w:rPr>
            <w:rFonts w:ascii="Cambria" w:hAnsi="Cambria"/>
          </w:rPr>
          <w:tag w:val="goog_rdk_5"/>
          <w:id w:val="-2029241709"/>
        </w:sdtPr>
        <w:sdtContent/>
      </w:sdt>
      <w:r w:rsidRPr="009C5F3A">
        <w:rPr>
          <w:rFonts w:ascii="Roboto" w:eastAsia="Roboto" w:hAnsi="Roboto" w:cs="Roboto"/>
          <w:b/>
        </w:rPr>
        <w:t>e</w:t>
      </w:r>
    </w:p>
    <w:p w14:paraId="370816E5" w14:textId="77777777" w:rsidR="00B746D9" w:rsidRDefault="00B746D9" w:rsidP="00B746D9">
      <w:pPr>
        <w:rPr>
          <w:b/>
        </w:rPr>
      </w:pPr>
    </w:p>
    <w:p w14:paraId="6791A702" w14:textId="4FB2D55D" w:rsidR="0011281F" w:rsidRPr="00EE6C2D" w:rsidRDefault="0011281F" w:rsidP="00B746D9">
      <w:pPr>
        <w:rPr>
          <w:b/>
          <w:bCs/>
        </w:rPr>
      </w:pPr>
      <w:r w:rsidRPr="00EE6C2D">
        <w:rPr>
          <w:b/>
        </w:rPr>
        <w:t>Start/End Dates:</w:t>
      </w:r>
      <w:r w:rsidRPr="00EE6C2D">
        <w:rPr>
          <w:b/>
          <w:bCs/>
        </w:rPr>
        <w:t xml:space="preserve"> </w:t>
      </w:r>
      <w:sdt>
        <w:sdtPr>
          <w:alias w:val="Start/End Date"/>
          <w:tag w:val="Start/End Date"/>
          <w:id w:val="-129556688"/>
          <w:placeholder>
            <w:docPart w:val="38A5A01997F84C7F9923EC27D5703056"/>
          </w:placeholder>
          <w:comboBox>
            <w:listItem w:value="Choose an item."/>
            <w:listItem w:displayText="01/24/2022 -- 05/09/2022 / Mondays" w:value="01/24/2022 -- 05/09/2022 / Mondays"/>
            <w:listItem w:displayText="01/25/2022 - 05/03/2022 / Tuesdays" w:value="01/25/2022 - 05/03/2022 / Tuesdays"/>
            <w:listItem w:displayText="01/26/2022 - 05/04/2022 / Wednesdays" w:value="01/26/2022 - 05/04/2022 / Wednesdays"/>
            <w:listItem w:displayText="01/27/2022 - 05/05/2022 / Thursdays" w:value="01/27/2022 - 05/05/2022 / Thursdays"/>
            <w:listItem w:displayText="01/28/2022 -- 05/06/2022 / Fridays" w:value="01/28/2022 -- 05/06/2022 / Fridays"/>
            <w:listItem w:displayText="01/29/2022 - 05/07/2022 / Saturdays" w:value="01/29/2022 - 05/07/2022 / Saturdays"/>
          </w:comboBox>
        </w:sdtPr>
        <w:sdtContent>
          <w:r w:rsidR="005B7EA0">
            <w:t>09/0</w:t>
          </w:r>
          <w:r w:rsidR="00F50376">
            <w:t>7</w:t>
          </w:r>
          <w:r w:rsidR="005B7EA0">
            <w:t>/202</w:t>
          </w:r>
          <w:r w:rsidR="00F50376">
            <w:t>3</w:t>
          </w:r>
          <w:r w:rsidR="005B7EA0">
            <w:t xml:space="preserve"> - 12/</w:t>
          </w:r>
          <w:r w:rsidR="00F50376">
            <w:t>14</w:t>
          </w:r>
          <w:r w:rsidR="005B7EA0">
            <w:t>/202</w:t>
          </w:r>
          <w:r w:rsidR="00F50376">
            <w:t>3</w:t>
          </w:r>
          <w:r w:rsidR="005B7EA0">
            <w:t xml:space="preserve"> / Thursdays</w:t>
          </w:r>
        </w:sdtContent>
      </w:sdt>
    </w:p>
    <w:p w14:paraId="59C0E545" w14:textId="7CFC169D" w:rsidR="0011281F" w:rsidRPr="00B07AEA" w:rsidRDefault="0011281F" w:rsidP="00B746D9">
      <w:pPr>
        <w:rPr>
          <w:b/>
        </w:rPr>
      </w:pPr>
      <w:r w:rsidRPr="00EE6C2D">
        <w:rPr>
          <w:b/>
          <w:bCs/>
        </w:rPr>
        <w:t>Time:</w:t>
      </w:r>
      <w:r w:rsidRPr="00B07AEA">
        <w:rPr>
          <w:b/>
        </w:rPr>
        <w:t xml:space="preserve"> </w:t>
      </w:r>
      <w:sdt>
        <w:sdtPr>
          <w:alias w:val="Time"/>
          <w:tag w:val="Time"/>
          <w:id w:val="-1966111437"/>
          <w:placeholder>
            <w:docPart w:val="DAB3C78B29B8459A92475984961BFF07"/>
          </w:placeholder>
          <w:comboBox>
            <w:listItem w:value="Choose an item."/>
            <w:listItem w:displayText="08:00am -- 10:35am ET" w:value="08:00am -- 10:35am ET"/>
            <w:listItem w:displayText="10:00am -- 12:35pm ET" w:value="10:00am -- 12:35pm ET"/>
            <w:listItem w:displayText="02:00pm -- 04:35pm ET" w:value="02:00pm -- 04:35pm ET"/>
            <w:listItem w:displayText="06:20pm -- 08:55pm ET" w:value="06:20pm -- 08:55pm ET"/>
            <w:listItem w:displayText="07:00pm -- 09:35pm ET" w:value="07:00pm -- 09:35pm ET"/>
          </w:comboBox>
        </w:sdtPr>
        <w:sdtContent>
          <w:r w:rsidR="005B7EA0">
            <w:t xml:space="preserve">06:20pm -- 08:55pm </w:t>
          </w:r>
        </w:sdtContent>
      </w:sdt>
    </w:p>
    <w:p w14:paraId="58287755" w14:textId="364B99E6" w:rsidR="0011281F" w:rsidRDefault="0011281F" w:rsidP="00B746D9">
      <w:r w:rsidRPr="00EE6C2D">
        <w:rPr>
          <w:b/>
          <w:bCs/>
        </w:rPr>
        <w:t>No Class Date(s):</w:t>
      </w:r>
      <w:r w:rsidRPr="00B07AEA">
        <w:rPr>
          <w:b/>
        </w:rPr>
        <w:t xml:space="preserve"> </w:t>
      </w:r>
      <w:r w:rsidR="00F50376" w:rsidRPr="00F50376">
        <w:t>No class date: Thursday, 11/23/23, Thanksgiving Recess</w:t>
      </w:r>
    </w:p>
    <w:p w14:paraId="0D5BDFBA" w14:textId="5069880C" w:rsidR="00F50376" w:rsidRDefault="00F50376" w:rsidP="00B746D9">
      <w:pPr>
        <w:rPr>
          <w:rFonts w:eastAsia="Arial" w:cs="Arial"/>
        </w:rPr>
      </w:pPr>
      <w:r w:rsidRPr="00F50376">
        <w:rPr>
          <w:rFonts w:eastAsia="Arial" w:cs="Arial"/>
          <w:b/>
        </w:rPr>
        <w:t>Special Notes:</w:t>
      </w:r>
      <w:r>
        <w:rPr>
          <w:rFonts w:eastAsia="Arial" w:cs="Arial"/>
        </w:rPr>
        <w:t xml:space="preserve"> N/A</w:t>
      </w:r>
    </w:p>
    <w:p w14:paraId="0A963216" w14:textId="77777777" w:rsidR="00F50376" w:rsidRDefault="00F50376" w:rsidP="00B746D9">
      <w:pPr>
        <w:rPr>
          <w:rFonts w:cs="Arial"/>
          <w:szCs w:val="22"/>
        </w:rPr>
      </w:pPr>
    </w:p>
    <w:p w14:paraId="2376EDF8" w14:textId="6DFC7EB7" w:rsidR="0011281F" w:rsidRPr="00F038D5" w:rsidRDefault="0011281F" w:rsidP="00B746D9">
      <w:pPr>
        <w:rPr>
          <w:rFonts w:cs="Arial"/>
          <w:szCs w:val="22"/>
        </w:rPr>
      </w:pPr>
      <w:permStart w:id="240920768" w:edGrp="everyone"/>
      <w:r w:rsidRPr="00F038D5">
        <w:rPr>
          <w:rFonts w:cs="Arial"/>
          <w:szCs w:val="22"/>
        </w:rPr>
        <w:t xml:space="preserve">All assignments and exams are to be submitted through </w:t>
      </w:r>
      <w:r>
        <w:rPr>
          <w:rFonts w:cs="Arial"/>
          <w:szCs w:val="22"/>
        </w:rPr>
        <w:t>Brightspace</w:t>
      </w:r>
    </w:p>
    <w:p w14:paraId="48894644" w14:textId="77777777" w:rsidR="00B746D9" w:rsidRDefault="00B746D9" w:rsidP="00B746D9"/>
    <w:p w14:paraId="249400C3" w14:textId="7D5BA9D4" w:rsidR="0011281F" w:rsidRPr="00B746D9" w:rsidRDefault="0011281F" w:rsidP="00B746D9">
      <w:pPr>
        <w:rPr>
          <w:b/>
        </w:rPr>
      </w:pPr>
      <w:r w:rsidRPr="00B746D9">
        <w:rPr>
          <w:b/>
        </w:rPr>
        <w:t xml:space="preserve">Class 1 – </w:t>
      </w:r>
      <w:sdt>
        <w:sdtPr>
          <w:rPr>
            <w:b/>
          </w:rPr>
          <w:alias w:val="Outline Dates"/>
          <w:tag w:val="Outline Dates"/>
          <w:id w:val="-1234389232"/>
          <w:placeholder>
            <w:docPart w:val="E00D0D04C0C74F55A1F335298C4DF61E"/>
          </w:placeholder>
          <w:date w:fullDate="2023-09-07T00:00:00Z">
            <w:dateFormat w:val="MMMM d"/>
            <w:lid w:val="en-US"/>
            <w:storeMappedDataAs w:val="date"/>
            <w:calendar w:val="gregorian"/>
          </w:date>
        </w:sdtPr>
        <w:sdtContent>
          <w:r w:rsidR="008360F5">
            <w:rPr>
              <w:b/>
            </w:rPr>
            <w:t>September 7</w:t>
          </w:r>
        </w:sdtContent>
      </w:sdt>
      <w:r w:rsidRPr="00B746D9">
        <w:rPr>
          <w:b/>
        </w:rPr>
        <w:t>: Assignments – To be read before class</w:t>
      </w:r>
    </w:p>
    <w:p w14:paraId="5CEDFF1F" w14:textId="77777777" w:rsidR="0011281F" w:rsidRPr="00B702BF" w:rsidRDefault="0011281F" w:rsidP="00B746D9">
      <w:pPr>
        <w:rPr>
          <w:rFonts w:eastAsia="Arial" w:cs="Arial"/>
          <w:szCs w:val="22"/>
        </w:rPr>
      </w:pPr>
      <w:r w:rsidRPr="00B702BF">
        <w:rPr>
          <w:rFonts w:eastAsia="Arial" w:cs="Arial"/>
          <w:b/>
          <w:szCs w:val="22"/>
        </w:rPr>
        <w:t>Case Analysis Coach</w:t>
      </w:r>
      <w:r w:rsidRPr="00B702BF">
        <w:rPr>
          <w:rFonts w:eastAsia="Arial" w:cs="Arial"/>
          <w:szCs w:val="22"/>
        </w:rPr>
        <w:t>; Tutorial;</w:t>
      </w:r>
    </w:p>
    <w:p w14:paraId="316130A3" w14:textId="77777777" w:rsidR="0011281F" w:rsidRPr="00B702BF" w:rsidRDefault="0011281F" w:rsidP="00B746D9">
      <w:pPr>
        <w:rPr>
          <w:rFonts w:eastAsia="Arial" w:cs="Arial"/>
          <w:szCs w:val="22"/>
        </w:rPr>
      </w:pPr>
      <w:r w:rsidRPr="00B702BF">
        <w:rPr>
          <w:rFonts w:eastAsia="Arial" w:cs="Arial"/>
          <w:b/>
          <w:szCs w:val="22"/>
        </w:rPr>
        <w:t>Global Political Economy</w:t>
      </w:r>
      <w:r w:rsidRPr="00B702BF">
        <w:rPr>
          <w:rFonts w:eastAsia="Arial" w:cs="Arial"/>
          <w:szCs w:val="22"/>
        </w:rPr>
        <w:t>: Chapters 5, 6, 8, &amp; 11</w:t>
      </w:r>
    </w:p>
    <w:p w14:paraId="7893B806" w14:textId="77777777" w:rsidR="0011281F" w:rsidRPr="00B702BF" w:rsidRDefault="0011281F" w:rsidP="00B746D9">
      <w:pPr>
        <w:rPr>
          <w:rFonts w:eastAsia="Arial" w:cs="Arial"/>
          <w:szCs w:val="22"/>
        </w:rPr>
      </w:pPr>
      <w:r w:rsidRPr="00B702BF">
        <w:rPr>
          <w:rFonts w:eastAsia="Arial" w:cs="Arial"/>
          <w:b/>
          <w:szCs w:val="22"/>
        </w:rPr>
        <w:t>Transnational Management:</w:t>
      </w:r>
      <w:r w:rsidRPr="00B702BF">
        <w:rPr>
          <w:rFonts w:eastAsia="Arial" w:cs="Arial"/>
          <w:szCs w:val="22"/>
        </w:rPr>
        <w:t xml:space="preserve"> Chapter 1; Expanding Abroad: Motivations, Means and Mentalities, pp. 1-16</w:t>
      </w:r>
    </w:p>
    <w:p w14:paraId="5607C413" w14:textId="77777777" w:rsidR="0011281F" w:rsidRPr="00B702BF" w:rsidRDefault="0011281F" w:rsidP="00B746D9">
      <w:pPr>
        <w:rPr>
          <w:rFonts w:eastAsia="Arial" w:cs="Arial"/>
          <w:szCs w:val="22"/>
        </w:rPr>
      </w:pPr>
      <w:r w:rsidRPr="00B702BF">
        <w:rPr>
          <w:rFonts w:eastAsia="Arial" w:cs="Arial"/>
          <w:b/>
          <w:szCs w:val="22"/>
        </w:rPr>
        <w:t>Case</w:t>
      </w:r>
      <w:r w:rsidRPr="00B702BF">
        <w:rPr>
          <w:rFonts w:eastAsia="Arial" w:cs="Arial"/>
          <w:szCs w:val="22"/>
        </w:rPr>
        <w:t xml:space="preserve"> </w:t>
      </w:r>
      <w:r w:rsidRPr="00B702BF">
        <w:rPr>
          <w:rFonts w:eastAsia="Arial" w:cs="Arial"/>
          <w:b/>
          <w:szCs w:val="22"/>
        </w:rPr>
        <w:t>1-3:</w:t>
      </w:r>
      <w:r w:rsidRPr="00B702BF">
        <w:rPr>
          <w:rFonts w:eastAsia="Arial" w:cs="Arial"/>
          <w:szCs w:val="22"/>
        </w:rPr>
        <w:t xml:space="preserve"> MABE: Learning to be a </w:t>
      </w:r>
      <w:proofErr w:type="gramStart"/>
      <w:r w:rsidRPr="00B702BF">
        <w:rPr>
          <w:rFonts w:eastAsia="Arial" w:cs="Arial"/>
          <w:szCs w:val="22"/>
        </w:rPr>
        <w:t>Multinational</w:t>
      </w:r>
      <w:proofErr w:type="gramEnd"/>
      <w:r w:rsidRPr="00B702BF">
        <w:rPr>
          <w:rFonts w:eastAsia="Arial" w:cs="Arial"/>
          <w:szCs w:val="22"/>
        </w:rPr>
        <w:t xml:space="preserve"> pp. 47</w:t>
      </w:r>
    </w:p>
    <w:p w14:paraId="02F9FD86" w14:textId="77777777" w:rsidR="0011281F" w:rsidRDefault="0011281F" w:rsidP="0011281F">
      <w:pPr>
        <w:pBdr>
          <w:top w:val="nil"/>
          <w:left w:val="nil"/>
          <w:bottom w:val="nil"/>
          <w:right w:val="nil"/>
          <w:between w:val="nil"/>
        </w:pBdr>
        <w:spacing w:before="120"/>
        <w:rPr>
          <w:rFonts w:eastAsia="Arial" w:cs="Arial"/>
          <w:color w:val="000000"/>
          <w:szCs w:val="22"/>
        </w:rPr>
      </w:pPr>
      <w:r>
        <w:rPr>
          <w:rFonts w:eastAsia="Arial" w:cs="Arial"/>
          <w:b/>
          <w:color w:val="000000"/>
          <w:szCs w:val="22"/>
        </w:rPr>
        <w:t xml:space="preserve">Following brief introductions, Course Overview, and Syllabus Review </w:t>
      </w:r>
      <w:r>
        <w:rPr>
          <w:rFonts w:eastAsia="Arial" w:cs="Arial"/>
          <w:color w:val="000000"/>
          <w:szCs w:val="22"/>
        </w:rPr>
        <w:t xml:space="preserve">we will discuss background economic theory that helps put our course into a global context. Gilpin’s </w:t>
      </w:r>
      <w:r>
        <w:rPr>
          <w:rFonts w:eastAsia="Arial" w:cs="Arial"/>
          <w:color w:val="000000"/>
          <w:szCs w:val="22"/>
          <w:u w:val="single"/>
        </w:rPr>
        <w:t>Global Political Economy</w:t>
      </w:r>
      <w:r>
        <w:rPr>
          <w:rFonts w:eastAsia="Arial" w:cs="Arial"/>
          <w:color w:val="000000"/>
          <w:szCs w:val="22"/>
        </w:rPr>
        <w:t xml:space="preserve"> provides a valuable overview of current thought on global macroeconomics and the world in which MNEs operate. How can recent work in macroeconomic theory help managers of global enterprises? What is our role as managers in a global firm? What is the role of corporations in general? Expanding to new markets in new countries entail a great deal of foresight, assumptions and hard work for success.</w:t>
      </w:r>
    </w:p>
    <w:p w14:paraId="4B7FB161" w14:textId="77777777" w:rsidR="0011281F" w:rsidRDefault="0011281F" w:rsidP="0011281F">
      <w:pPr>
        <w:pBdr>
          <w:top w:val="nil"/>
          <w:left w:val="nil"/>
          <w:bottom w:val="nil"/>
          <w:right w:val="nil"/>
          <w:between w:val="nil"/>
        </w:pBdr>
        <w:ind w:left="720" w:hanging="720"/>
        <w:rPr>
          <w:rFonts w:eastAsia="Arial" w:cs="Arial"/>
          <w:color w:val="000000"/>
          <w:szCs w:val="22"/>
        </w:rPr>
      </w:pPr>
    </w:p>
    <w:p w14:paraId="7CC4BCD0" w14:textId="77777777" w:rsidR="0011281F" w:rsidRDefault="0011281F" w:rsidP="0011281F">
      <w:pPr>
        <w:pBdr>
          <w:top w:val="nil"/>
          <w:left w:val="nil"/>
          <w:bottom w:val="nil"/>
          <w:right w:val="nil"/>
          <w:between w:val="nil"/>
        </w:pBdr>
        <w:rPr>
          <w:rFonts w:eastAsia="Arial" w:cs="Arial"/>
          <w:color w:val="000000"/>
          <w:szCs w:val="22"/>
        </w:rPr>
      </w:pPr>
      <w:r>
        <w:rPr>
          <w:rFonts w:eastAsia="Arial" w:cs="Arial"/>
          <w:b/>
          <w:color w:val="000000"/>
          <w:szCs w:val="22"/>
        </w:rPr>
        <w:t>Objective and Outcomes –</w:t>
      </w:r>
    </w:p>
    <w:p w14:paraId="228C81F5" w14:textId="77777777" w:rsidR="0011281F" w:rsidRPr="00B702BF" w:rsidRDefault="0011281F" w:rsidP="00B746D9">
      <w:pPr>
        <w:pStyle w:val="ListParagraph"/>
        <w:numPr>
          <w:ilvl w:val="0"/>
          <w:numId w:val="18"/>
        </w:numPr>
      </w:pPr>
      <w:r w:rsidRPr="00B702BF">
        <w:t xml:space="preserve">Understand what you may have learned in school is only part of the picture. In with the “new” out with the “old?” Failures of Neoclassical economics and new theories that better describe a dynamic global economy </w:t>
      </w:r>
    </w:p>
    <w:p w14:paraId="03625A5E" w14:textId="77777777" w:rsidR="0011281F" w:rsidRPr="00B702BF" w:rsidRDefault="0011281F" w:rsidP="00B746D9">
      <w:pPr>
        <w:pStyle w:val="ListParagraph"/>
        <w:numPr>
          <w:ilvl w:val="0"/>
          <w:numId w:val="18"/>
        </w:numPr>
      </w:pPr>
      <w:r w:rsidRPr="00B702BF">
        <w:t>Understand and apply key roles of a corporation and shareholder value may dictate expansion (growth) internationally? Why Shareholder value?</w:t>
      </w:r>
    </w:p>
    <w:p w14:paraId="6F316AC3" w14:textId="77777777" w:rsidR="0011281F" w:rsidRPr="00B702BF" w:rsidRDefault="0011281F" w:rsidP="00B746D9">
      <w:pPr>
        <w:pStyle w:val="ListParagraph"/>
        <w:numPr>
          <w:ilvl w:val="0"/>
          <w:numId w:val="18"/>
        </w:numPr>
      </w:pPr>
      <w:r w:rsidRPr="00B702BF">
        <w:t>Understand and apply the Motivations, Means and Mentalities for international expansion</w:t>
      </w:r>
    </w:p>
    <w:p w14:paraId="411466DE" w14:textId="77777777" w:rsidR="00C34FDF" w:rsidRDefault="00C34FDF" w:rsidP="00B746D9"/>
    <w:p w14:paraId="72584A1A" w14:textId="5FC5C49B" w:rsidR="00B746D9" w:rsidRDefault="00C34FDF" w:rsidP="00B746D9">
      <w:r>
        <w:t>Discussion points that should guide your reading and understanding of this case</w:t>
      </w:r>
    </w:p>
    <w:p w14:paraId="1CE42CD9" w14:textId="1ABE4C88" w:rsidR="00C34FDF" w:rsidRDefault="00C34FDF" w:rsidP="00B746D9">
      <w:r>
        <w:rPr>
          <w:noProof/>
        </w:rPr>
        <w:lastRenderedPageBreak/>
        <w:drawing>
          <wp:inline distT="0" distB="0" distL="0" distR="0" wp14:anchorId="118AB1C9" wp14:editId="39BBD2F8">
            <wp:extent cx="5943600" cy="3343275"/>
            <wp:effectExtent l="0" t="0" r="0" b="9525"/>
            <wp:docPr id="3001286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866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55D9B7E5" w14:textId="5141E1D9" w:rsidR="0011281F" w:rsidRDefault="0011281F" w:rsidP="00B746D9">
      <w:r>
        <w:t xml:space="preserve">Class 2 – </w:t>
      </w:r>
      <w:sdt>
        <w:sdtPr>
          <w:alias w:val="Outline Dates"/>
          <w:tag w:val="Outline Dates"/>
          <w:id w:val="-2131469177"/>
          <w:placeholder>
            <w:docPart w:val="B88424162694407DB2451117F33AA0B5"/>
          </w:placeholder>
          <w:date w:fullDate="2022-09-14T00:00:00Z">
            <w:dateFormat w:val="MMMM d"/>
            <w:lid w:val="en-US"/>
            <w:storeMappedDataAs w:val="date"/>
            <w:calendar w:val="gregorian"/>
          </w:date>
        </w:sdtPr>
        <w:sdtContent>
          <w:r w:rsidR="008360F5">
            <w:t>September 14</w:t>
          </w:r>
        </w:sdtContent>
      </w:sdt>
      <w:r>
        <w:t>: Assignments – To be read before class: Transnational Chapter 2;</w:t>
      </w:r>
    </w:p>
    <w:p w14:paraId="1C70AC2D" w14:textId="77777777" w:rsidR="0011281F" w:rsidRPr="00B746D9" w:rsidRDefault="0011281F" w:rsidP="00B746D9">
      <w:pPr>
        <w:pStyle w:val="ListParagraph"/>
        <w:numPr>
          <w:ilvl w:val="0"/>
          <w:numId w:val="19"/>
        </w:numPr>
        <w:rPr>
          <w:rFonts w:eastAsia="Arial" w:cs="Arial"/>
          <w:szCs w:val="22"/>
        </w:rPr>
      </w:pPr>
      <w:r w:rsidRPr="00B746D9">
        <w:rPr>
          <w:rFonts w:eastAsia="Arial" w:cs="Arial"/>
          <w:b/>
          <w:szCs w:val="22"/>
        </w:rPr>
        <w:t xml:space="preserve">Case 2-4: </w:t>
      </w:r>
      <w:r w:rsidRPr="00B746D9">
        <w:rPr>
          <w:rFonts w:eastAsia="Arial" w:cs="Arial"/>
          <w:szCs w:val="22"/>
        </w:rPr>
        <w:t>Mahindra &amp; Mahindra in South Africa; pp. 134</w:t>
      </w:r>
    </w:p>
    <w:p w14:paraId="298A07FA" w14:textId="77777777" w:rsidR="0011281F" w:rsidRDefault="0011281F" w:rsidP="00B746D9">
      <w:pPr>
        <w:pStyle w:val="ListParagraph"/>
        <w:numPr>
          <w:ilvl w:val="0"/>
          <w:numId w:val="19"/>
        </w:numPr>
        <w:rPr>
          <w:rFonts w:eastAsia="Arial" w:cs="Arial"/>
          <w:szCs w:val="22"/>
        </w:rPr>
      </w:pPr>
      <w:r w:rsidRPr="00B746D9">
        <w:rPr>
          <w:rFonts w:eastAsia="Arial" w:cs="Arial"/>
          <w:b/>
          <w:szCs w:val="22"/>
        </w:rPr>
        <w:t>Case:</w:t>
      </w:r>
      <w:r w:rsidRPr="00B746D9">
        <w:rPr>
          <w:rFonts w:eastAsia="Arial" w:cs="Arial"/>
          <w:szCs w:val="22"/>
        </w:rPr>
        <w:t xml:space="preserve"> Acer, Inc.; Taiwan’s Rampaging Dragon, HBS Course pack</w:t>
      </w:r>
    </w:p>
    <w:p w14:paraId="1724D7E2" w14:textId="77777777" w:rsidR="00C34FDF" w:rsidRDefault="00C34FDF" w:rsidP="00C34FDF">
      <w:pPr>
        <w:rPr>
          <w:rFonts w:eastAsia="Arial" w:cs="Arial"/>
          <w:szCs w:val="22"/>
        </w:rPr>
      </w:pPr>
    </w:p>
    <w:p w14:paraId="20A47185" w14:textId="4707F706" w:rsidR="00C34FDF" w:rsidRDefault="00C34FDF" w:rsidP="00C34FDF">
      <w:pPr>
        <w:rPr>
          <w:rFonts w:eastAsia="Arial" w:cs="Arial"/>
          <w:szCs w:val="22"/>
        </w:rPr>
      </w:pPr>
      <w:r>
        <w:rPr>
          <w:noProof/>
        </w:rPr>
        <w:drawing>
          <wp:inline distT="0" distB="0" distL="0" distR="0" wp14:anchorId="179C7B2C" wp14:editId="2E1FD2FE">
            <wp:extent cx="5943600" cy="3343275"/>
            <wp:effectExtent l="0" t="0" r="0" b="9525"/>
            <wp:docPr id="329271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155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6ED36863" w14:textId="2F07ED61" w:rsidR="00C34FDF" w:rsidRPr="00C34FDF" w:rsidRDefault="00C34FDF" w:rsidP="00C34FDF">
      <w:pPr>
        <w:rPr>
          <w:rFonts w:eastAsia="Arial" w:cs="Arial"/>
          <w:szCs w:val="22"/>
        </w:rPr>
      </w:pPr>
      <w:r>
        <w:rPr>
          <w:noProof/>
        </w:rPr>
        <w:lastRenderedPageBreak/>
        <w:drawing>
          <wp:inline distT="0" distB="0" distL="0" distR="0" wp14:anchorId="5E2A7089" wp14:editId="1D2C30DB">
            <wp:extent cx="5715000" cy="4286250"/>
            <wp:effectExtent l="0" t="0" r="0" b="0"/>
            <wp:docPr id="21187262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62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4286250"/>
                    </a:xfrm>
                    <a:prstGeom prst="rect">
                      <a:avLst/>
                    </a:prstGeom>
                  </pic:spPr>
                </pic:pic>
              </a:graphicData>
            </a:graphic>
          </wp:inline>
        </w:drawing>
      </w:r>
    </w:p>
    <w:p w14:paraId="4C74167E" w14:textId="77777777" w:rsidR="00B746D9" w:rsidRDefault="00B746D9" w:rsidP="00B746D9"/>
    <w:p w14:paraId="2F60BC31" w14:textId="03A91B77" w:rsidR="0011281F" w:rsidRPr="00B746D9" w:rsidRDefault="0011281F" w:rsidP="00B746D9">
      <w:pPr>
        <w:rPr>
          <w:b/>
        </w:rPr>
      </w:pPr>
      <w:r w:rsidRPr="00B746D9">
        <w:rPr>
          <w:b/>
        </w:rPr>
        <w:t xml:space="preserve">Class 3 – </w:t>
      </w:r>
      <w:sdt>
        <w:sdtPr>
          <w:rPr>
            <w:b/>
          </w:rPr>
          <w:alias w:val="Outline Dates"/>
          <w:tag w:val="Outline Dates"/>
          <w:id w:val="1669980652"/>
          <w:placeholder>
            <w:docPart w:val="2C503E98B3F047348684FEBC8E7BE1CD"/>
          </w:placeholder>
          <w:date w:fullDate="2022-09-21T00:00:00Z">
            <w:dateFormat w:val="MMMM d"/>
            <w:lid w:val="en-US"/>
            <w:storeMappedDataAs w:val="date"/>
            <w:calendar w:val="gregorian"/>
          </w:date>
        </w:sdtPr>
        <w:sdtContent>
          <w:r w:rsidR="008360F5">
            <w:rPr>
              <w:b/>
            </w:rPr>
            <w:t>September 21</w:t>
          </w:r>
        </w:sdtContent>
      </w:sdt>
      <w:r w:rsidRPr="00B746D9">
        <w:rPr>
          <w:b/>
        </w:rPr>
        <w:t>: Understanding the International Context – Doing business internationally and understanding the conflicting environmental forces</w:t>
      </w:r>
    </w:p>
    <w:p w14:paraId="2D206A62" w14:textId="77777777" w:rsidR="0011281F" w:rsidRDefault="0011281F" w:rsidP="00B746D9">
      <w:pPr>
        <w:rPr>
          <w:rFonts w:eastAsia="Arial" w:cs="Arial"/>
          <w:b/>
          <w:color w:val="000000"/>
          <w:szCs w:val="22"/>
        </w:rPr>
      </w:pPr>
      <w:r>
        <w:rPr>
          <w:rFonts w:eastAsia="Arial" w:cs="Arial"/>
          <w:b/>
          <w:color w:val="000000"/>
          <w:szCs w:val="22"/>
        </w:rPr>
        <w:t>Assignments – To be read before class</w:t>
      </w:r>
    </w:p>
    <w:p w14:paraId="4F9E0F7C" w14:textId="77777777" w:rsidR="0011281F" w:rsidRPr="00B746D9" w:rsidRDefault="0011281F" w:rsidP="00B746D9">
      <w:pPr>
        <w:pStyle w:val="ListParagraph"/>
        <w:numPr>
          <w:ilvl w:val="0"/>
          <w:numId w:val="20"/>
        </w:numPr>
        <w:rPr>
          <w:rFonts w:eastAsia="Arial" w:cs="Arial"/>
          <w:b/>
          <w:szCs w:val="22"/>
        </w:rPr>
      </w:pPr>
      <w:r w:rsidRPr="00B746D9">
        <w:rPr>
          <w:rFonts w:eastAsia="Arial" w:cs="Arial"/>
          <w:szCs w:val="22"/>
        </w:rPr>
        <w:t xml:space="preserve">Distance Still Matters (CAGE), HBS Course pack; </w:t>
      </w:r>
    </w:p>
    <w:p w14:paraId="7DC4F8BC" w14:textId="77777777" w:rsidR="0011281F" w:rsidRDefault="0011281F" w:rsidP="00B746D9">
      <w:pPr>
        <w:pStyle w:val="ListParagraph"/>
        <w:numPr>
          <w:ilvl w:val="0"/>
          <w:numId w:val="20"/>
        </w:numPr>
        <w:rPr>
          <w:rFonts w:eastAsia="Arial" w:cs="Arial"/>
          <w:szCs w:val="22"/>
        </w:rPr>
      </w:pPr>
      <w:r w:rsidRPr="00B746D9">
        <w:rPr>
          <w:rFonts w:eastAsia="Arial" w:cs="Arial"/>
          <w:b/>
          <w:szCs w:val="22"/>
        </w:rPr>
        <w:t>Case 2-2 Text:</w:t>
      </w:r>
      <w:r w:rsidRPr="00B746D9">
        <w:rPr>
          <w:rFonts w:eastAsia="Arial" w:cs="Arial"/>
          <w:szCs w:val="22"/>
        </w:rPr>
        <w:t xml:space="preserve"> MTN and the Nigerian Fine, pp. 104</w:t>
      </w:r>
    </w:p>
    <w:p w14:paraId="7B5EA050" w14:textId="0520CD7A" w:rsidR="00C34FDF" w:rsidRPr="00C34FDF" w:rsidRDefault="00C34FDF" w:rsidP="00C34FDF">
      <w:pPr>
        <w:rPr>
          <w:rFonts w:eastAsia="Arial" w:cs="Arial"/>
          <w:szCs w:val="22"/>
        </w:rPr>
      </w:pPr>
      <w:r>
        <w:rPr>
          <w:noProof/>
        </w:rPr>
        <w:lastRenderedPageBreak/>
        <w:drawing>
          <wp:inline distT="0" distB="0" distL="0" distR="0" wp14:anchorId="56777DC9" wp14:editId="2439647D">
            <wp:extent cx="5943600" cy="3343275"/>
            <wp:effectExtent l="0" t="0" r="0" b="9525"/>
            <wp:docPr id="2573657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570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3275"/>
                    </a:xfrm>
                    <a:prstGeom prst="rect">
                      <a:avLst/>
                    </a:prstGeom>
                  </pic:spPr>
                </pic:pic>
              </a:graphicData>
            </a:graphic>
          </wp:inline>
        </w:drawing>
      </w:r>
    </w:p>
    <w:p w14:paraId="08874BB2" w14:textId="77777777" w:rsidR="0011281F" w:rsidRPr="00B746D9" w:rsidRDefault="0011281F" w:rsidP="00B746D9">
      <w:pPr>
        <w:pStyle w:val="ListParagraph"/>
        <w:numPr>
          <w:ilvl w:val="0"/>
          <w:numId w:val="20"/>
        </w:numPr>
        <w:rPr>
          <w:rFonts w:eastAsia="Arial" w:cs="Arial"/>
          <w:szCs w:val="22"/>
        </w:rPr>
      </w:pPr>
      <w:r w:rsidRPr="00B746D9">
        <w:rPr>
          <w:rFonts w:eastAsia="Arial" w:cs="Arial"/>
          <w:b/>
          <w:szCs w:val="22"/>
        </w:rPr>
        <w:t>Case:</w:t>
      </w:r>
      <w:r w:rsidRPr="00B746D9">
        <w:rPr>
          <w:rFonts w:eastAsia="Arial" w:cs="Arial"/>
          <w:szCs w:val="22"/>
        </w:rPr>
        <w:t xml:space="preserve"> The Globalization of CEMEX, HBS Course pack</w:t>
      </w:r>
    </w:p>
    <w:p w14:paraId="4BFDD663" w14:textId="361FCF68" w:rsidR="00B746D9" w:rsidRDefault="00C34FDF" w:rsidP="00B746D9">
      <w:r>
        <w:rPr>
          <w:noProof/>
        </w:rPr>
        <w:drawing>
          <wp:inline distT="0" distB="0" distL="0" distR="0" wp14:anchorId="7D649CB3" wp14:editId="0D592FE7">
            <wp:extent cx="5943600" cy="3343275"/>
            <wp:effectExtent l="0" t="0" r="0" b="9525"/>
            <wp:docPr id="2119430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04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3275"/>
                    </a:xfrm>
                    <a:prstGeom prst="rect">
                      <a:avLst/>
                    </a:prstGeom>
                  </pic:spPr>
                </pic:pic>
              </a:graphicData>
            </a:graphic>
          </wp:inline>
        </w:drawing>
      </w:r>
    </w:p>
    <w:p w14:paraId="496FA7D5" w14:textId="5A4CF620" w:rsidR="0011281F" w:rsidRPr="00B746D9" w:rsidRDefault="0011281F" w:rsidP="00B746D9">
      <w:pPr>
        <w:rPr>
          <w:b/>
        </w:rPr>
      </w:pPr>
      <w:r w:rsidRPr="00B746D9">
        <w:rPr>
          <w:b/>
        </w:rPr>
        <w:t xml:space="preserve">Class 4 – </w:t>
      </w:r>
      <w:sdt>
        <w:sdtPr>
          <w:rPr>
            <w:b/>
          </w:rPr>
          <w:alias w:val="Outline Dates"/>
          <w:tag w:val="Outline Dates"/>
          <w:id w:val="1607928688"/>
          <w:placeholder>
            <w:docPart w:val="D05FC06E07F446DA814F9E69D7F9ED76"/>
          </w:placeholder>
          <w:date w:fullDate="2023-09-28T00:00:00Z">
            <w:dateFormat w:val="MMMM d"/>
            <w:lid w:val="en-US"/>
            <w:storeMappedDataAs w:val="date"/>
            <w:calendar w:val="gregorian"/>
          </w:date>
        </w:sdtPr>
        <w:sdtContent>
          <w:r w:rsidR="008360F5">
            <w:rPr>
              <w:b/>
            </w:rPr>
            <w:t>September 28</w:t>
          </w:r>
        </w:sdtContent>
      </w:sdt>
      <w:r w:rsidRPr="00B746D9">
        <w:rPr>
          <w:b/>
        </w:rPr>
        <w:t>: Assignments – To be read before class</w:t>
      </w:r>
    </w:p>
    <w:p w14:paraId="5B866ABF" w14:textId="77777777" w:rsidR="0011281F" w:rsidRPr="00C34FDF" w:rsidRDefault="0011281F" w:rsidP="00B746D9">
      <w:pPr>
        <w:pStyle w:val="ListParagraph"/>
        <w:numPr>
          <w:ilvl w:val="0"/>
          <w:numId w:val="21"/>
        </w:numPr>
        <w:rPr>
          <w:rFonts w:eastAsia="Arial" w:cs="Arial"/>
          <w:szCs w:val="22"/>
        </w:rPr>
      </w:pPr>
      <w:r w:rsidRPr="00B746D9">
        <w:rPr>
          <w:rFonts w:eastAsia="Arial" w:cs="Arial"/>
          <w:b/>
          <w:szCs w:val="22"/>
        </w:rPr>
        <w:t>Case:</w:t>
      </w:r>
      <w:r w:rsidRPr="00B746D9">
        <w:rPr>
          <w:rFonts w:eastAsia="Arial" w:cs="Arial"/>
          <w:szCs w:val="22"/>
        </w:rPr>
        <w:t xml:space="preserve"> Intel: Strategic Decisions in Locating a New Assembly and Test Plant (A) –</w:t>
      </w:r>
      <w:r w:rsidRPr="00B746D9">
        <w:rPr>
          <w:rFonts w:eastAsia="Arial" w:cs="Arial"/>
          <w:szCs w:val="22"/>
          <w:u w:val="single"/>
        </w:rPr>
        <w:t xml:space="preserve"> </w:t>
      </w:r>
      <w:r w:rsidRPr="00B746D9">
        <w:rPr>
          <w:rFonts w:eastAsia="Arial" w:cs="Arial"/>
          <w:b/>
          <w:szCs w:val="22"/>
        </w:rPr>
        <w:t xml:space="preserve">HBS Course pack </w:t>
      </w:r>
    </w:p>
    <w:p w14:paraId="66DA138A" w14:textId="5E9C7FF1" w:rsidR="00C34FDF" w:rsidRPr="00C34FDF" w:rsidRDefault="00C34FDF" w:rsidP="00C34FDF">
      <w:pPr>
        <w:rPr>
          <w:rFonts w:eastAsia="Arial" w:cs="Arial"/>
          <w:szCs w:val="22"/>
        </w:rPr>
      </w:pPr>
      <w:r>
        <w:rPr>
          <w:noProof/>
        </w:rPr>
        <w:lastRenderedPageBreak/>
        <w:drawing>
          <wp:inline distT="0" distB="0" distL="0" distR="0" wp14:anchorId="34E535AA" wp14:editId="4953472F">
            <wp:extent cx="5943600" cy="3343275"/>
            <wp:effectExtent l="0" t="0" r="0" b="9525"/>
            <wp:docPr id="2060338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851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p>
    <w:p w14:paraId="4EBA0F75" w14:textId="77777777" w:rsidR="0011281F" w:rsidRPr="00B746D9" w:rsidRDefault="0011281F" w:rsidP="00B746D9">
      <w:pPr>
        <w:pStyle w:val="ListParagraph"/>
        <w:numPr>
          <w:ilvl w:val="0"/>
          <w:numId w:val="21"/>
        </w:numPr>
        <w:rPr>
          <w:rFonts w:eastAsia="Arial" w:cs="Arial"/>
          <w:szCs w:val="22"/>
        </w:rPr>
      </w:pPr>
      <w:r w:rsidRPr="00B746D9">
        <w:rPr>
          <w:rFonts w:eastAsia="Arial" w:cs="Arial"/>
          <w:b/>
          <w:szCs w:val="22"/>
        </w:rPr>
        <w:t>Case 4-2 Text:</w:t>
      </w:r>
      <w:r w:rsidRPr="00B746D9">
        <w:rPr>
          <w:rFonts w:eastAsia="Arial" w:cs="Arial"/>
          <w:szCs w:val="22"/>
        </w:rPr>
        <w:t xml:space="preserve"> Lundbeck Korea: Managing an International Growth Engine, page 245</w:t>
      </w:r>
    </w:p>
    <w:p w14:paraId="0BEB6EFA" w14:textId="21EC4901" w:rsidR="00B746D9" w:rsidRDefault="00C34FDF" w:rsidP="00B746D9">
      <w:r>
        <w:rPr>
          <w:noProof/>
        </w:rPr>
        <w:drawing>
          <wp:inline distT="0" distB="0" distL="0" distR="0" wp14:anchorId="00B967AF" wp14:editId="35E0AE2A">
            <wp:extent cx="5943600" cy="3343275"/>
            <wp:effectExtent l="0" t="0" r="0" b="9525"/>
            <wp:docPr id="1762488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861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343275"/>
                    </a:xfrm>
                    <a:prstGeom prst="rect">
                      <a:avLst/>
                    </a:prstGeom>
                  </pic:spPr>
                </pic:pic>
              </a:graphicData>
            </a:graphic>
          </wp:inline>
        </w:drawing>
      </w:r>
    </w:p>
    <w:p w14:paraId="52EFCED3" w14:textId="5152DAED" w:rsidR="0011281F" w:rsidRPr="00B746D9" w:rsidRDefault="0011281F" w:rsidP="00B746D9">
      <w:pPr>
        <w:rPr>
          <w:b/>
        </w:rPr>
      </w:pPr>
      <w:r w:rsidRPr="00B746D9">
        <w:rPr>
          <w:b/>
        </w:rPr>
        <w:t xml:space="preserve">Class 5 – </w:t>
      </w:r>
      <w:sdt>
        <w:sdtPr>
          <w:rPr>
            <w:b/>
          </w:rPr>
          <w:alias w:val="Outline Dates"/>
          <w:tag w:val="Outline Dates"/>
          <w:id w:val="611247310"/>
          <w:placeholder>
            <w:docPart w:val="2E8C97D957114205A2C0275E3923C887"/>
          </w:placeholder>
          <w:date w:fullDate="2023-10-05T00:00:00Z">
            <w:dateFormat w:val="MMMM d"/>
            <w:lid w:val="en-US"/>
            <w:storeMappedDataAs w:val="date"/>
            <w:calendar w:val="gregorian"/>
          </w:date>
        </w:sdtPr>
        <w:sdtContent>
          <w:r w:rsidR="008360F5">
            <w:rPr>
              <w:b/>
            </w:rPr>
            <w:t>October 5</w:t>
          </w:r>
        </w:sdtContent>
      </w:sdt>
      <w:r w:rsidRPr="00B746D9">
        <w:rPr>
          <w:b/>
        </w:rPr>
        <w:t>: Developing Transnational Strategies – Developing and understanding strategies for Global Companies</w:t>
      </w:r>
    </w:p>
    <w:p w14:paraId="54DE4DE4" w14:textId="77777777" w:rsidR="0011281F" w:rsidRDefault="0011281F" w:rsidP="00B746D9">
      <w:pPr>
        <w:rPr>
          <w:rFonts w:eastAsia="Arial" w:cs="Arial"/>
          <w:b/>
          <w:szCs w:val="22"/>
        </w:rPr>
      </w:pPr>
      <w:r>
        <w:rPr>
          <w:rFonts w:eastAsia="Arial" w:cs="Arial"/>
          <w:b/>
          <w:szCs w:val="22"/>
        </w:rPr>
        <w:t xml:space="preserve">Assignments – To be read before class </w:t>
      </w:r>
    </w:p>
    <w:p w14:paraId="6F5F0A7A" w14:textId="77777777" w:rsidR="0011281F" w:rsidRDefault="0011281F" w:rsidP="00B746D9">
      <w:pPr>
        <w:rPr>
          <w:rFonts w:eastAsia="Arial" w:cs="Arial"/>
          <w:color w:val="000000"/>
          <w:szCs w:val="22"/>
        </w:rPr>
      </w:pPr>
      <w:r>
        <w:rPr>
          <w:rFonts w:eastAsia="Arial" w:cs="Arial"/>
          <w:b/>
          <w:color w:val="000000"/>
          <w:szCs w:val="22"/>
        </w:rPr>
        <w:t xml:space="preserve">Transnational Management: </w:t>
      </w:r>
      <w:r>
        <w:rPr>
          <w:rFonts w:eastAsia="Arial" w:cs="Arial"/>
          <w:color w:val="000000"/>
          <w:szCs w:val="22"/>
        </w:rPr>
        <w:t>Read Chapter 3, Developing Transnational Strategies; Building Layers of Competitive Advantage, pp. 208-222</w:t>
      </w:r>
    </w:p>
    <w:p w14:paraId="2C21E4AE" w14:textId="77777777" w:rsidR="0011281F" w:rsidRPr="00B702BF" w:rsidRDefault="0011281F" w:rsidP="00B746D9">
      <w:pPr>
        <w:rPr>
          <w:rFonts w:eastAsia="Arial" w:cs="Arial"/>
          <w:szCs w:val="22"/>
        </w:rPr>
      </w:pPr>
      <w:r w:rsidRPr="00B702BF">
        <w:rPr>
          <w:rFonts w:eastAsia="Arial" w:cs="Arial"/>
          <w:szCs w:val="22"/>
        </w:rPr>
        <w:t>Lecture: Hofstede’s Cultural Score Card</w:t>
      </w:r>
    </w:p>
    <w:p w14:paraId="2B4EB284" w14:textId="4FD9AE57" w:rsidR="0011281F" w:rsidRPr="00B746D9" w:rsidRDefault="0011281F" w:rsidP="00B746D9">
      <w:pPr>
        <w:pStyle w:val="ListParagraph"/>
        <w:numPr>
          <w:ilvl w:val="0"/>
          <w:numId w:val="22"/>
        </w:numPr>
        <w:rPr>
          <w:rFonts w:eastAsia="Arial" w:cs="Arial"/>
          <w:szCs w:val="22"/>
        </w:rPr>
      </w:pPr>
      <w:r w:rsidRPr="00B746D9">
        <w:rPr>
          <w:rFonts w:eastAsia="Arial" w:cs="Arial"/>
          <w:b/>
          <w:bCs/>
          <w:szCs w:val="22"/>
        </w:rPr>
        <w:lastRenderedPageBreak/>
        <w:t xml:space="preserve">Case: </w:t>
      </w:r>
    </w:p>
    <w:p w14:paraId="03214CE7" w14:textId="77777777" w:rsidR="00143D88" w:rsidRDefault="0011281F" w:rsidP="00B746D9">
      <w:pPr>
        <w:pStyle w:val="ListParagraph"/>
        <w:numPr>
          <w:ilvl w:val="0"/>
          <w:numId w:val="22"/>
        </w:numPr>
        <w:rPr>
          <w:rFonts w:eastAsia="Arial" w:cs="Arial"/>
          <w:szCs w:val="22"/>
        </w:rPr>
      </w:pPr>
      <w:r w:rsidRPr="00B746D9">
        <w:rPr>
          <w:rFonts w:eastAsia="Arial" w:cs="Arial"/>
          <w:b/>
          <w:bCs/>
          <w:szCs w:val="22"/>
        </w:rPr>
        <w:t>Case:</w:t>
      </w:r>
      <w:r w:rsidRPr="00B746D9">
        <w:rPr>
          <w:rFonts w:eastAsia="Arial" w:cs="Arial"/>
          <w:szCs w:val="22"/>
        </w:rPr>
        <w:t xml:space="preserve"> Arla Foods and the Cartoon Crisis - - Ivy Publishing course pack-</w:t>
      </w:r>
      <w:hyperlink r:id="rId28" w:history="1">
        <w:r w:rsidRPr="00B746D9">
          <w:rPr>
            <w:rStyle w:val="Hyperlink"/>
            <w:rFonts w:eastAsia="Arial" w:cs="Arial"/>
            <w:szCs w:val="22"/>
          </w:rPr>
          <w:t>https://www.iveycases.com/Coursepack.aspx?id=30489</w:t>
        </w:r>
      </w:hyperlink>
      <w:r w:rsidRPr="00B746D9">
        <w:rPr>
          <w:rFonts w:eastAsia="Arial" w:cs="Arial"/>
          <w:szCs w:val="22"/>
        </w:rPr>
        <w:t xml:space="preserve"> </w:t>
      </w:r>
      <w:proofErr w:type="gramStart"/>
      <w:r w:rsidRPr="00B746D9">
        <w:rPr>
          <w:rFonts w:eastAsia="Arial" w:cs="Arial"/>
          <w:szCs w:val="22"/>
        </w:rPr>
        <w:t>( you</w:t>
      </w:r>
      <w:proofErr w:type="gramEnd"/>
      <w:r w:rsidRPr="00B746D9">
        <w:rPr>
          <w:rFonts w:eastAsia="Arial" w:cs="Arial"/>
          <w:szCs w:val="22"/>
        </w:rPr>
        <w:t xml:space="preserve"> will need to register to access the case.)</w:t>
      </w:r>
    </w:p>
    <w:p w14:paraId="05233A7D" w14:textId="6D020FB4" w:rsidR="0011281F" w:rsidRPr="00B746D9" w:rsidRDefault="0011281F" w:rsidP="00143D88">
      <w:pPr>
        <w:pStyle w:val="ListParagraph"/>
        <w:rPr>
          <w:rFonts w:eastAsia="Arial" w:cs="Arial"/>
          <w:szCs w:val="22"/>
        </w:rPr>
      </w:pPr>
      <w:r w:rsidRPr="00B746D9">
        <w:rPr>
          <w:rFonts w:eastAsia="Arial" w:cs="Arial"/>
          <w:szCs w:val="22"/>
        </w:rPr>
        <w:t xml:space="preserve"> </w:t>
      </w:r>
    </w:p>
    <w:p w14:paraId="3B3392F1" w14:textId="5C262D4A" w:rsidR="00B746D9" w:rsidRDefault="00143D88" w:rsidP="00B746D9">
      <w:r>
        <w:rPr>
          <w:noProof/>
        </w:rPr>
        <w:drawing>
          <wp:inline distT="0" distB="0" distL="0" distR="0" wp14:anchorId="3FA44AD9" wp14:editId="6B16CD07">
            <wp:extent cx="5943600" cy="3343275"/>
            <wp:effectExtent l="0" t="0" r="0" b="9525"/>
            <wp:docPr id="8768812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1213"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5D6937D6" w14:textId="77777777" w:rsidR="00CF3C48" w:rsidRDefault="00CF3C48" w:rsidP="00CF3C48">
      <w:pPr>
        <w:numPr>
          <w:ilvl w:val="0"/>
          <w:numId w:val="29"/>
        </w:numPr>
        <w:rPr>
          <w:rFonts w:ascii="Roboto Light" w:hAnsi="Roboto Light" w:cstheme="minorHAnsi"/>
          <w:color w:val="000000"/>
          <w:sz w:val="22"/>
          <w:szCs w:val="22"/>
        </w:rPr>
      </w:pPr>
      <w:r>
        <w:rPr>
          <w:rFonts w:ascii="Roboto Light" w:eastAsia="Arial" w:hAnsi="Roboto Light" w:cstheme="minorHAnsi"/>
          <w:color w:val="000000"/>
          <w:sz w:val="22"/>
          <w:szCs w:val="22"/>
        </w:rPr>
        <w:t xml:space="preserve">Case 7-3: </w:t>
      </w:r>
      <w:proofErr w:type="gramStart"/>
      <w:r>
        <w:rPr>
          <w:rFonts w:ascii="Roboto Light" w:eastAsia="Arial" w:hAnsi="Roboto Light" w:cstheme="minorHAnsi"/>
          <w:color w:val="000000"/>
          <w:sz w:val="22"/>
          <w:szCs w:val="22"/>
        </w:rPr>
        <w:t>“ Silvio</w:t>
      </w:r>
      <w:proofErr w:type="gramEnd"/>
      <w:r>
        <w:rPr>
          <w:rFonts w:ascii="Roboto Light" w:eastAsia="Arial" w:hAnsi="Roboto Light" w:cstheme="minorHAnsi"/>
          <w:color w:val="000000"/>
          <w:sz w:val="22"/>
          <w:szCs w:val="22"/>
        </w:rPr>
        <w:t xml:space="preserve"> Napoli at Schindler India” page 452</w:t>
      </w:r>
    </w:p>
    <w:p w14:paraId="756E1E6C" w14:textId="68A553D5" w:rsidR="00CF3C48" w:rsidRDefault="00CF3C48" w:rsidP="00BC69AE"/>
    <w:p w14:paraId="33877A4B" w14:textId="57897996" w:rsidR="0011281F" w:rsidRPr="00B746D9" w:rsidRDefault="0011281F" w:rsidP="00B746D9">
      <w:pPr>
        <w:rPr>
          <w:b/>
        </w:rPr>
      </w:pPr>
      <w:r w:rsidRPr="00B746D9">
        <w:rPr>
          <w:b/>
        </w:rPr>
        <w:t xml:space="preserve">Class 6 – </w:t>
      </w:r>
      <w:sdt>
        <w:sdtPr>
          <w:rPr>
            <w:b/>
          </w:rPr>
          <w:alias w:val="Outline Dates"/>
          <w:tag w:val="Outline Dates"/>
          <w:id w:val="1176692866"/>
          <w:placeholder>
            <w:docPart w:val="F1A37C7C18754FB1A1CDC10E48842950"/>
          </w:placeholder>
          <w:date w:fullDate="2022-10-12T00:00:00Z">
            <w:dateFormat w:val="MMMM d"/>
            <w:lid w:val="en-US"/>
            <w:storeMappedDataAs w:val="date"/>
            <w:calendar w:val="gregorian"/>
          </w:date>
        </w:sdtPr>
        <w:sdtContent>
          <w:r w:rsidR="008360F5">
            <w:rPr>
              <w:b/>
            </w:rPr>
            <w:t>October 12</w:t>
          </w:r>
        </w:sdtContent>
      </w:sdt>
      <w:r w:rsidRPr="00B746D9">
        <w:rPr>
          <w:b/>
        </w:rPr>
        <w:t>: Midterm – Case analysis – TBA</w:t>
      </w:r>
    </w:p>
    <w:p w14:paraId="6F6B6184" w14:textId="77777777" w:rsidR="0011281F" w:rsidRPr="00B32A5D" w:rsidRDefault="0011281F" w:rsidP="00B746D9">
      <w:pPr>
        <w:rPr>
          <w:rFonts w:eastAsia="Arial" w:cs="Arial"/>
          <w:color w:val="000000"/>
          <w:szCs w:val="22"/>
        </w:rPr>
      </w:pPr>
      <w:r>
        <w:rPr>
          <w:rFonts w:eastAsia="Arial" w:cs="Arial"/>
          <w:color w:val="000000"/>
          <w:szCs w:val="22"/>
        </w:rPr>
        <w:t>This exam will follow a similar discipline as previous cases we have discussed in class. A case will be assigned to be read before class. During class time you will be given several themes of analysis and questions to be answered through a written analysis and requiring supporting arguments.</w:t>
      </w:r>
    </w:p>
    <w:p w14:paraId="293062E7" w14:textId="77777777" w:rsidR="00B746D9" w:rsidRPr="00B746D9" w:rsidRDefault="00B746D9" w:rsidP="00B746D9">
      <w:pPr>
        <w:rPr>
          <w:b/>
        </w:rPr>
      </w:pPr>
    </w:p>
    <w:p w14:paraId="0588EFBB" w14:textId="38AE70E4" w:rsidR="0011281F" w:rsidRPr="00B746D9" w:rsidRDefault="0011281F" w:rsidP="00B746D9">
      <w:pPr>
        <w:rPr>
          <w:b/>
          <w:i/>
        </w:rPr>
      </w:pPr>
      <w:r w:rsidRPr="00B746D9">
        <w:rPr>
          <w:b/>
        </w:rPr>
        <w:t xml:space="preserve">Class 7 – </w:t>
      </w:r>
      <w:sdt>
        <w:sdtPr>
          <w:rPr>
            <w:b/>
          </w:rPr>
          <w:alias w:val="Outline Dates"/>
          <w:tag w:val="Outline Dates"/>
          <w:id w:val="-1314874026"/>
          <w:placeholder>
            <w:docPart w:val="89085F60729F48EF8226B2079179DE55"/>
          </w:placeholder>
          <w:date w:fullDate="2022-10-19T00:00:00Z">
            <w:dateFormat w:val="MMMM d"/>
            <w:lid w:val="en-US"/>
            <w:storeMappedDataAs w:val="date"/>
            <w:calendar w:val="gregorian"/>
          </w:date>
        </w:sdtPr>
        <w:sdtContent>
          <w:r w:rsidR="008360F5">
            <w:rPr>
              <w:b/>
            </w:rPr>
            <w:t>October 19</w:t>
          </w:r>
        </w:sdtContent>
      </w:sdt>
      <w:r w:rsidRPr="00B746D9">
        <w:rPr>
          <w:b/>
        </w:rPr>
        <w:t>: Transnational Management chapter 4: Developing a Transnational Organization, Managing Integration, Responsiveness and Flexibility - How do we develop a transnational organization? What are the integrations and is it necessary to be responsive and flexible when developing this organization?</w:t>
      </w:r>
    </w:p>
    <w:p w14:paraId="71618643" w14:textId="77777777" w:rsidR="0011281F" w:rsidRDefault="0011281F" w:rsidP="0011281F">
      <w:pPr>
        <w:rPr>
          <w:rFonts w:eastAsia="Arial" w:cs="Arial"/>
          <w:b/>
          <w:szCs w:val="22"/>
        </w:rPr>
      </w:pPr>
      <w:r>
        <w:rPr>
          <w:rFonts w:eastAsia="Arial" w:cs="Arial"/>
          <w:b/>
          <w:szCs w:val="22"/>
        </w:rPr>
        <w:t xml:space="preserve">Assignments – To be read before class </w:t>
      </w:r>
    </w:p>
    <w:p w14:paraId="4568B46C" w14:textId="77777777" w:rsidR="0011281F" w:rsidRPr="00B746D9" w:rsidRDefault="0011281F" w:rsidP="00B746D9">
      <w:pPr>
        <w:pStyle w:val="ListParagraph"/>
        <w:numPr>
          <w:ilvl w:val="0"/>
          <w:numId w:val="23"/>
        </w:numPr>
        <w:rPr>
          <w:b/>
          <w:u w:val="single"/>
        </w:rPr>
      </w:pPr>
      <w:r w:rsidRPr="00B746D9">
        <w:rPr>
          <w:b/>
        </w:rPr>
        <w:t xml:space="preserve">Read Chapter 4: </w:t>
      </w:r>
      <w:r w:rsidRPr="00B702BF">
        <w:t>Developing a Transnational Organization, pp. 215</w:t>
      </w:r>
    </w:p>
    <w:p w14:paraId="5CDE6548" w14:textId="77777777" w:rsidR="0011281F" w:rsidRDefault="0011281F" w:rsidP="00B746D9">
      <w:pPr>
        <w:pStyle w:val="ListParagraph"/>
        <w:numPr>
          <w:ilvl w:val="0"/>
          <w:numId w:val="23"/>
        </w:numPr>
      </w:pPr>
      <w:r w:rsidRPr="00B746D9">
        <w:rPr>
          <w:b/>
        </w:rPr>
        <w:t>Case:</w:t>
      </w:r>
      <w:r w:rsidRPr="00B702BF">
        <w:t xml:space="preserve"> Global Diversity and Inclusion at Royal Dutch Shell (A)</w:t>
      </w:r>
      <w:r w:rsidRPr="00B746D9">
        <w:rPr>
          <w:b/>
        </w:rPr>
        <w:t xml:space="preserve"> </w:t>
      </w:r>
      <w:r w:rsidRPr="00B702BF">
        <w:t xml:space="preserve">– </w:t>
      </w:r>
      <w:r w:rsidRPr="00B746D9">
        <w:rPr>
          <w:b/>
          <w:bCs/>
        </w:rPr>
        <w:t>HBS Course Pack</w:t>
      </w:r>
      <w:r w:rsidRPr="00B702BF">
        <w:t xml:space="preserve"> </w:t>
      </w:r>
    </w:p>
    <w:p w14:paraId="0BAFE5AC" w14:textId="011595FB" w:rsidR="00143D88" w:rsidRPr="00B702BF" w:rsidRDefault="00143D88" w:rsidP="00143D88">
      <w:r>
        <w:rPr>
          <w:noProof/>
        </w:rPr>
        <w:lastRenderedPageBreak/>
        <w:drawing>
          <wp:inline distT="0" distB="0" distL="0" distR="0" wp14:anchorId="34277EEC" wp14:editId="3DA03E1F">
            <wp:extent cx="5943600" cy="3343275"/>
            <wp:effectExtent l="0" t="0" r="0" b="9525"/>
            <wp:docPr id="620379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790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5AE05106" w14:textId="77777777" w:rsidR="0011281F" w:rsidRPr="00143D88" w:rsidRDefault="0011281F" w:rsidP="00B746D9">
      <w:pPr>
        <w:pStyle w:val="ListParagraph"/>
        <w:numPr>
          <w:ilvl w:val="0"/>
          <w:numId w:val="23"/>
        </w:numPr>
        <w:rPr>
          <w:u w:val="single"/>
        </w:rPr>
      </w:pPr>
      <w:r w:rsidRPr="00B746D9">
        <w:rPr>
          <w:b/>
        </w:rPr>
        <w:t xml:space="preserve">Case: </w:t>
      </w:r>
      <w:r w:rsidRPr="00B702BF">
        <w:t>Global Leadership in a Dynamic and Evolving Region: Molinas@ The Coca-Cola Company (A) only –</w:t>
      </w:r>
      <w:r w:rsidRPr="00B746D9">
        <w:rPr>
          <w:u w:val="single"/>
        </w:rPr>
        <w:t xml:space="preserve"> </w:t>
      </w:r>
      <w:r w:rsidRPr="00B746D9">
        <w:rPr>
          <w:b/>
        </w:rPr>
        <w:t>HBS Course Pack</w:t>
      </w:r>
    </w:p>
    <w:p w14:paraId="7CCDFD40" w14:textId="37876685" w:rsidR="00143D88" w:rsidRPr="00143D88" w:rsidRDefault="00143D88" w:rsidP="00143D88">
      <w:pPr>
        <w:rPr>
          <w:u w:val="single"/>
        </w:rPr>
      </w:pPr>
      <w:r>
        <w:rPr>
          <w:noProof/>
        </w:rPr>
        <w:drawing>
          <wp:inline distT="0" distB="0" distL="0" distR="0" wp14:anchorId="6074C1D9" wp14:editId="6347163D">
            <wp:extent cx="5943600" cy="3343275"/>
            <wp:effectExtent l="0" t="0" r="0" b="9525"/>
            <wp:docPr id="4635889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8972"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68A30F5B" w14:textId="77777777" w:rsidR="00B746D9" w:rsidRDefault="00B746D9" w:rsidP="00B746D9"/>
    <w:p w14:paraId="6A913329" w14:textId="509E089A" w:rsidR="0011281F" w:rsidRPr="00B746D9" w:rsidRDefault="0011281F" w:rsidP="00B746D9">
      <w:pPr>
        <w:rPr>
          <w:b/>
        </w:rPr>
      </w:pPr>
      <w:r w:rsidRPr="00B746D9">
        <w:rPr>
          <w:b/>
        </w:rPr>
        <w:t xml:space="preserve">Class 8 – </w:t>
      </w:r>
      <w:sdt>
        <w:sdtPr>
          <w:rPr>
            <w:b/>
          </w:rPr>
          <w:alias w:val="Outline Dates"/>
          <w:tag w:val="Outline Dates"/>
          <w:id w:val="259270912"/>
          <w:placeholder>
            <w:docPart w:val="09E08E57B4BB42C99CEEBF37A3279F1C"/>
          </w:placeholder>
          <w:date w:fullDate="2022-10-26T00:00:00Z">
            <w:dateFormat w:val="MMMM d"/>
            <w:lid w:val="en-US"/>
            <w:storeMappedDataAs w:val="date"/>
            <w:calendar w:val="gregorian"/>
          </w:date>
        </w:sdtPr>
        <w:sdtContent>
          <w:r w:rsidR="008360F5">
            <w:rPr>
              <w:b/>
            </w:rPr>
            <w:t>October 26</w:t>
          </w:r>
        </w:sdtContent>
      </w:sdt>
      <w:r w:rsidRPr="00B746D9">
        <w:rPr>
          <w:b/>
        </w:rPr>
        <w:t>: Assignments – To be read before class</w:t>
      </w:r>
    </w:p>
    <w:p w14:paraId="5F649FE2" w14:textId="77777777" w:rsidR="0011281F" w:rsidRPr="00B746D9" w:rsidRDefault="0011281F" w:rsidP="00B746D9">
      <w:pPr>
        <w:pStyle w:val="ListParagraph"/>
        <w:numPr>
          <w:ilvl w:val="0"/>
          <w:numId w:val="24"/>
        </w:numPr>
        <w:rPr>
          <w:rFonts w:eastAsia="Arial" w:cs="Arial"/>
          <w:szCs w:val="22"/>
          <w:u w:val="single"/>
        </w:rPr>
      </w:pPr>
      <w:r w:rsidRPr="00B746D9">
        <w:rPr>
          <w:rFonts w:eastAsia="Arial" w:cs="Arial"/>
          <w:b/>
          <w:szCs w:val="22"/>
        </w:rPr>
        <w:t>Reading</w:t>
      </w:r>
      <w:r w:rsidRPr="00B746D9">
        <w:rPr>
          <w:rFonts w:eastAsia="Arial" w:cs="Arial"/>
          <w:szCs w:val="22"/>
        </w:rPr>
        <w:t xml:space="preserve"> Matrix Management: Not a Structure, A Frame of Mind, </w:t>
      </w:r>
      <w:r w:rsidRPr="00B746D9">
        <w:rPr>
          <w:rFonts w:eastAsia="Arial" w:cs="Arial"/>
          <w:b/>
          <w:bCs/>
          <w:szCs w:val="22"/>
        </w:rPr>
        <w:t>HBS Course pack</w:t>
      </w:r>
    </w:p>
    <w:p w14:paraId="325681D6" w14:textId="77777777" w:rsidR="0011281F" w:rsidRPr="00143D88" w:rsidRDefault="0011281F" w:rsidP="00B746D9">
      <w:pPr>
        <w:pStyle w:val="ListParagraph"/>
        <w:numPr>
          <w:ilvl w:val="0"/>
          <w:numId w:val="24"/>
        </w:numPr>
        <w:rPr>
          <w:rFonts w:eastAsia="Arial" w:cs="Arial"/>
          <w:b/>
          <w:szCs w:val="22"/>
        </w:rPr>
      </w:pPr>
      <w:r w:rsidRPr="00B746D9">
        <w:rPr>
          <w:rFonts w:eastAsia="Arial" w:cs="Arial"/>
          <w:b/>
          <w:szCs w:val="22"/>
        </w:rPr>
        <w:t xml:space="preserve">Case 4-1 Text: </w:t>
      </w:r>
      <w:r w:rsidRPr="00B746D9">
        <w:rPr>
          <w:rFonts w:eastAsia="Arial" w:cs="Arial"/>
          <w:szCs w:val="22"/>
        </w:rPr>
        <w:t>Kent Chemical: Organizing for International Growth</w:t>
      </w:r>
      <w:r w:rsidRPr="00B746D9">
        <w:rPr>
          <w:rFonts w:eastAsia="Arial" w:cs="Arial"/>
          <w:b/>
          <w:szCs w:val="22"/>
        </w:rPr>
        <w:t xml:space="preserve"> </w:t>
      </w:r>
      <w:r w:rsidRPr="00B746D9">
        <w:rPr>
          <w:rFonts w:eastAsia="Arial" w:cs="Arial"/>
          <w:bCs/>
          <w:szCs w:val="22"/>
        </w:rPr>
        <w:t>p. 235</w:t>
      </w:r>
    </w:p>
    <w:p w14:paraId="1058E051" w14:textId="62060739" w:rsidR="00143D88" w:rsidRPr="00143D88" w:rsidRDefault="00143D88" w:rsidP="00143D88">
      <w:pPr>
        <w:rPr>
          <w:rFonts w:eastAsia="Arial" w:cs="Arial"/>
          <w:b/>
          <w:szCs w:val="22"/>
        </w:rPr>
      </w:pPr>
      <w:r>
        <w:rPr>
          <w:noProof/>
        </w:rPr>
        <w:lastRenderedPageBreak/>
        <w:drawing>
          <wp:inline distT="0" distB="0" distL="0" distR="0" wp14:anchorId="1C5006DA" wp14:editId="0E0CEBF1">
            <wp:extent cx="5943600" cy="3343275"/>
            <wp:effectExtent l="0" t="0" r="0" b="9525"/>
            <wp:docPr id="71805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8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43275"/>
                    </a:xfrm>
                    <a:prstGeom prst="rect">
                      <a:avLst/>
                    </a:prstGeom>
                  </pic:spPr>
                </pic:pic>
              </a:graphicData>
            </a:graphic>
          </wp:inline>
        </w:drawing>
      </w:r>
    </w:p>
    <w:p w14:paraId="3BBFB553" w14:textId="77777777" w:rsidR="0011281F" w:rsidRPr="00143D88" w:rsidRDefault="0011281F" w:rsidP="00B746D9">
      <w:pPr>
        <w:pStyle w:val="ListParagraph"/>
        <w:numPr>
          <w:ilvl w:val="0"/>
          <w:numId w:val="24"/>
        </w:numPr>
        <w:rPr>
          <w:rFonts w:eastAsia="Arial" w:cs="Arial"/>
          <w:szCs w:val="22"/>
        </w:rPr>
      </w:pPr>
      <w:r w:rsidRPr="00B746D9">
        <w:rPr>
          <w:rFonts w:eastAsia="Arial" w:cs="Arial"/>
          <w:b/>
          <w:szCs w:val="22"/>
        </w:rPr>
        <w:t xml:space="preserve">Case: </w:t>
      </w:r>
      <w:r w:rsidRPr="00B746D9">
        <w:rPr>
          <w:rFonts w:eastAsia="Arial" w:cs="Arial"/>
          <w:szCs w:val="22"/>
        </w:rPr>
        <w:t xml:space="preserve">Managing a Global Team: Greg James at Sun Microsystems, </w:t>
      </w:r>
      <w:r w:rsidRPr="00B746D9">
        <w:rPr>
          <w:rFonts w:eastAsia="Arial" w:cs="Arial"/>
          <w:b/>
          <w:bCs/>
          <w:szCs w:val="22"/>
        </w:rPr>
        <w:t>HBS Course pack</w:t>
      </w:r>
    </w:p>
    <w:p w14:paraId="22ACA01F" w14:textId="4843D1A3" w:rsidR="00143D88" w:rsidRPr="00143D88" w:rsidRDefault="00143D88" w:rsidP="00143D88">
      <w:pPr>
        <w:rPr>
          <w:rFonts w:eastAsia="Arial" w:cs="Arial"/>
          <w:szCs w:val="22"/>
        </w:rPr>
      </w:pPr>
      <w:r>
        <w:rPr>
          <w:noProof/>
        </w:rPr>
        <w:drawing>
          <wp:inline distT="0" distB="0" distL="0" distR="0" wp14:anchorId="6CCE2750" wp14:editId="1BEBA479">
            <wp:extent cx="5943600" cy="3343275"/>
            <wp:effectExtent l="0" t="0" r="0" b="9525"/>
            <wp:docPr id="452615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7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343275"/>
                    </a:xfrm>
                    <a:prstGeom prst="rect">
                      <a:avLst/>
                    </a:prstGeom>
                  </pic:spPr>
                </pic:pic>
              </a:graphicData>
            </a:graphic>
          </wp:inline>
        </w:drawing>
      </w:r>
    </w:p>
    <w:p w14:paraId="7853B68F" w14:textId="77777777" w:rsidR="00B746D9" w:rsidRDefault="00B746D9" w:rsidP="00B746D9"/>
    <w:p w14:paraId="449C0F0A" w14:textId="3C904F9F" w:rsidR="0011281F" w:rsidRPr="00B32A5D" w:rsidRDefault="0011281F" w:rsidP="00B746D9">
      <w:pPr>
        <w:rPr>
          <w:i/>
        </w:rPr>
      </w:pPr>
      <w:r>
        <w:t xml:space="preserve">Class 9 – </w:t>
      </w:r>
      <w:sdt>
        <w:sdtPr>
          <w:alias w:val="Outline Dates"/>
          <w:tag w:val="Outline Dates"/>
          <w:id w:val="298420689"/>
          <w:placeholder>
            <w:docPart w:val="EA5604EB82AA43DF977FA203E1D62A47"/>
          </w:placeholder>
          <w:date w:fullDate="2023-11-02T00:00:00Z">
            <w:dateFormat w:val="MMMM d"/>
            <w:lid w:val="en-US"/>
            <w:storeMappedDataAs w:val="date"/>
            <w:calendar w:val="gregorian"/>
          </w:date>
        </w:sdtPr>
        <w:sdtContent>
          <w:r w:rsidR="008360F5">
            <w:t>November 2</w:t>
          </w:r>
        </w:sdtContent>
      </w:sdt>
      <w:r>
        <w:t xml:space="preserve">: Worldwide Innovation and Cross-Border Collaboration - </w:t>
      </w:r>
      <w:r w:rsidRPr="00B32A5D">
        <w:t>How do we create worldwide innovations and whom do we involve? Understand cross-border knowledge management</w:t>
      </w:r>
    </w:p>
    <w:p w14:paraId="31F9BCF6" w14:textId="77777777" w:rsidR="0011281F" w:rsidRDefault="0011281F" w:rsidP="0011281F">
      <w:pPr>
        <w:rPr>
          <w:rFonts w:eastAsia="Arial" w:cs="Arial"/>
          <w:b/>
          <w:color w:val="000000"/>
          <w:szCs w:val="22"/>
        </w:rPr>
      </w:pPr>
      <w:r>
        <w:rPr>
          <w:rFonts w:eastAsia="Arial" w:cs="Arial"/>
          <w:b/>
          <w:color w:val="000000"/>
          <w:szCs w:val="22"/>
        </w:rPr>
        <w:t>Assignments – To be read before class</w:t>
      </w:r>
    </w:p>
    <w:p w14:paraId="54D30A66" w14:textId="77777777" w:rsidR="0011281F" w:rsidRPr="00B702BF" w:rsidRDefault="0011281F" w:rsidP="00E97925">
      <w:pPr>
        <w:pStyle w:val="ListParagraph"/>
        <w:widowControl w:val="0"/>
        <w:numPr>
          <w:ilvl w:val="0"/>
          <w:numId w:val="13"/>
        </w:numPr>
        <w:rPr>
          <w:rFonts w:eastAsia="Arial" w:cs="Arial"/>
          <w:szCs w:val="22"/>
        </w:rPr>
      </w:pPr>
      <w:r w:rsidRPr="00B702BF">
        <w:rPr>
          <w:rFonts w:eastAsia="Arial" w:cs="Arial"/>
          <w:b/>
          <w:szCs w:val="22"/>
        </w:rPr>
        <w:t>Read Chapter 5:</w:t>
      </w:r>
      <w:r w:rsidRPr="00B702BF">
        <w:rPr>
          <w:rFonts w:eastAsia="Arial" w:cs="Arial"/>
          <w:szCs w:val="22"/>
        </w:rPr>
        <w:t xml:space="preserve"> Creating Worldwide Innovation and Learning, pp. 293</w:t>
      </w:r>
    </w:p>
    <w:p w14:paraId="3F42CD83" w14:textId="77777777" w:rsidR="0011281F" w:rsidRDefault="0011281F" w:rsidP="00E97925">
      <w:pPr>
        <w:pStyle w:val="ListParagraph"/>
        <w:widowControl w:val="0"/>
        <w:numPr>
          <w:ilvl w:val="0"/>
          <w:numId w:val="13"/>
        </w:numPr>
        <w:rPr>
          <w:rFonts w:eastAsia="Arial" w:cs="Arial"/>
          <w:szCs w:val="22"/>
        </w:rPr>
      </w:pPr>
      <w:r w:rsidRPr="00B702BF">
        <w:rPr>
          <w:rFonts w:eastAsia="Arial" w:cs="Arial"/>
          <w:b/>
          <w:szCs w:val="22"/>
        </w:rPr>
        <w:lastRenderedPageBreak/>
        <w:t xml:space="preserve">Case 5-2 Text: </w:t>
      </w:r>
      <w:r w:rsidRPr="00B702BF">
        <w:rPr>
          <w:rFonts w:eastAsia="Arial" w:cs="Arial"/>
          <w:szCs w:val="22"/>
        </w:rPr>
        <w:t>Applied Research Technologies, Inc.: Global Innovation’s Challenges, pp. 324</w:t>
      </w:r>
    </w:p>
    <w:p w14:paraId="4CFD4B58" w14:textId="614EF5DD" w:rsidR="00143D88" w:rsidRPr="00143D88" w:rsidRDefault="00143D88" w:rsidP="00143D88">
      <w:pPr>
        <w:widowControl w:val="0"/>
        <w:rPr>
          <w:rFonts w:eastAsia="Arial" w:cs="Arial"/>
          <w:szCs w:val="22"/>
        </w:rPr>
      </w:pPr>
      <w:r>
        <w:rPr>
          <w:noProof/>
        </w:rPr>
        <w:drawing>
          <wp:inline distT="0" distB="0" distL="0" distR="0" wp14:anchorId="2D3B0B42" wp14:editId="59FA4413">
            <wp:extent cx="5943600" cy="3343275"/>
            <wp:effectExtent l="0" t="0" r="0" b="9525"/>
            <wp:docPr id="21147998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983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00D2E7FF" w14:textId="77777777" w:rsidR="0011281F" w:rsidRPr="00143D88" w:rsidRDefault="0011281F" w:rsidP="00E97925">
      <w:pPr>
        <w:pStyle w:val="ListParagraph"/>
        <w:widowControl w:val="0"/>
        <w:numPr>
          <w:ilvl w:val="0"/>
          <w:numId w:val="13"/>
        </w:numPr>
        <w:rPr>
          <w:rFonts w:eastAsia="Arial" w:cs="Arial"/>
          <w:szCs w:val="22"/>
        </w:rPr>
      </w:pPr>
      <w:r w:rsidRPr="00B702BF">
        <w:rPr>
          <w:rFonts w:eastAsia="Arial" w:cs="Arial"/>
          <w:b/>
          <w:szCs w:val="22"/>
        </w:rPr>
        <w:t>Case:</w:t>
      </w:r>
      <w:r w:rsidRPr="00B702BF">
        <w:rPr>
          <w:rFonts w:eastAsia="Arial" w:cs="Arial"/>
          <w:szCs w:val="22"/>
        </w:rPr>
        <w:t xml:space="preserve"> Tara Swan@ Nickelodeon Latin America – </w:t>
      </w:r>
      <w:r w:rsidRPr="00B702BF">
        <w:rPr>
          <w:rFonts w:eastAsia="Arial" w:cs="Arial"/>
          <w:b/>
          <w:bCs/>
          <w:szCs w:val="22"/>
        </w:rPr>
        <w:t>HBS</w:t>
      </w:r>
      <w:r w:rsidRPr="00B702BF">
        <w:rPr>
          <w:rFonts w:eastAsia="Arial" w:cs="Arial"/>
          <w:szCs w:val="22"/>
        </w:rPr>
        <w:t xml:space="preserve"> </w:t>
      </w:r>
      <w:r w:rsidRPr="00B702BF">
        <w:rPr>
          <w:rFonts w:eastAsia="Arial" w:cs="Arial"/>
          <w:b/>
          <w:bCs/>
          <w:szCs w:val="22"/>
        </w:rPr>
        <w:t>Course pack</w:t>
      </w:r>
    </w:p>
    <w:p w14:paraId="6A60F42B" w14:textId="4B77D600" w:rsidR="00143D88" w:rsidRPr="00143D88" w:rsidRDefault="00BA3242" w:rsidP="00143D88">
      <w:pPr>
        <w:widowControl w:val="0"/>
        <w:rPr>
          <w:rFonts w:eastAsia="Arial" w:cs="Arial"/>
          <w:szCs w:val="22"/>
        </w:rPr>
      </w:pPr>
      <w:r>
        <w:rPr>
          <w:noProof/>
        </w:rPr>
        <w:drawing>
          <wp:inline distT="0" distB="0" distL="0" distR="0" wp14:anchorId="4F598BA0" wp14:editId="7656965C">
            <wp:extent cx="5943600" cy="3343275"/>
            <wp:effectExtent l="0" t="0" r="0" b="9525"/>
            <wp:docPr id="16686661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6199"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p w14:paraId="447DF32F" w14:textId="77777777" w:rsidR="00D14F73" w:rsidRDefault="00D14F73" w:rsidP="00D14F73"/>
    <w:p w14:paraId="361AC71A" w14:textId="735273C4" w:rsidR="0011281F" w:rsidRPr="00D14F73" w:rsidRDefault="0011281F" w:rsidP="00D14F73">
      <w:pPr>
        <w:rPr>
          <w:b/>
        </w:rPr>
      </w:pPr>
      <w:r w:rsidRPr="00D14F73">
        <w:rPr>
          <w:b/>
        </w:rPr>
        <w:t xml:space="preserve">Class 10 – </w:t>
      </w:r>
      <w:sdt>
        <w:sdtPr>
          <w:rPr>
            <w:b/>
          </w:rPr>
          <w:alias w:val="Outline Dates"/>
          <w:tag w:val="Outline Dates"/>
          <w:id w:val="-1013834575"/>
          <w:placeholder>
            <w:docPart w:val="A338E3DFE9E64C65B526DEC888BBB2DD"/>
          </w:placeholder>
          <w:date w:fullDate="2023-11-09T00:00:00Z">
            <w:dateFormat w:val="MMMM d"/>
            <w:lid w:val="en-US"/>
            <w:storeMappedDataAs w:val="date"/>
            <w:calendar w:val="gregorian"/>
          </w:date>
        </w:sdtPr>
        <w:sdtContent>
          <w:r w:rsidR="008360F5">
            <w:rPr>
              <w:b/>
            </w:rPr>
            <w:t>November 9</w:t>
          </w:r>
        </w:sdtContent>
      </w:sdt>
      <w:r w:rsidRPr="00D14F73">
        <w:rPr>
          <w:b/>
        </w:rPr>
        <w:t>: Assignments – To be read before class</w:t>
      </w:r>
    </w:p>
    <w:p w14:paraId="3C550365" w14:textId="77777777" w:rsidR="0011281F" w:rsidRPr="00D14F73" w:rsidRDefault="0011281F" w:rsidP="00D14F73">
      <w:pPr>
        <w:pStyle w:val="ListParagraph"/>
        <w:numPr>
          <w:ilvl w:val="0"/>
          <w:numId w:val="25"/>
        </w:numPr>
        <w:rPr>
          <w:rFonts w:eastAsia="Arial" w:cs="Arial"/>
          <w:szCs w:val="22"/>
        </w:rPr>
      </w:pPr>
      <w:r w:rsidRPr="00D14F73">
        <w:rPr>
          <w:rFonts w:eastAsia="Arial" w:cs="Arial"/>
          <w:b/>
          <w:szCs w:val="22"/>
        </w:rPr>
        <w:t>Read Chapter 6</w:t>
      </w:r>
      <w:r w:rsidRPr="00D14F73">
        <w:rPr>
          <w:rFonts w:eastAsia="Arial" w:cs="Arial"/>
          <w:szCs w:val="22"/>
        </w:rPr>
        <w:t>: Engaging in Cross-Border Collaboration: Managing Across Corporate Boundaries, pp. 477-493 (more Japan readings)</w:t>
      </w:r>
    </w:p>
    <w:p w14:paraId="246FFB8E" w14:textId="77777777" w:rsidR="0011281F" w:rsidRDefault="0011281F" w:rsidP="00D14F73">
      <w:pPr>
        <w:pStyle w:val="ListParagraph"/>
        <w:numPr>
          <w:ilvl w:val="0"/>
          <w:numId w:val="25"/>
        </w:numPr>
        <w:rPr>
          <w:rFonts w:eastAsia="Arial" w:cs="Arial"/>
          <w:szCs w:val="22"/>
        </w:rPr>
      </w:pPr>
      <w:r w:rsidRPr="00D14F73">
        <w:rPr>
          <w:rFonts w:eastAsia="Arial" w:cs="Arial"/>
          <w:b/>
          <w:szCs w:val="22"/>
        </w:rPr>
        <w:t>Case 6-2 Text</w:t>
      </w:r>
      <w:r w:rsidRPr="00D14F73">
        <w:rPr>
          <w:rFonts w:eastAsia="Arial" w:cs="Arial"/>
          <w:szCs w:val="22"/>
        </w:rPr>
        <w:t>: Eli Lilly in India: Rethinking the Joint Venture Strategy, p. 376</w:t>
      </w:r>
    </w:p>
    <w:p w14:paraId="5178B3B6" w14:textId="4E1BD12A" w:rsidR="00BA3242" w:rsidRPr="00BA3242" w:rsidRDefault="00BA3242" w:rsidP="00BA3242">
      <w:pPr>
        <w:rPr>
          <w:rFonts w:eastAsia="Arial" w:cs="Arial"/>
          <w:szCs w:val="22"/>
        </w:rPr>
      </w:pPr>
      <w:r>
        <w:rPr>
          <w:noProof/>
        </w:rPr>
        <w:lastRenderedPageBreak/>
        <w:drawing>
          <wp:inline distT="0" distB="0" distL="0" distR="0" wp14:anchorId="1C341D0A" wp14:editId="164AC7E0">
            <wp:extent cx="5715000" cy="428625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15000" cy="4286250"/>
                    </a:xfrm>
                    <a:prstGeom prst="rect">
                      <a:avLst/>
                    </a:prstGeom>
                  </pic:spPr>
                </pic:pic>
              </a:graphicData>
            </a:graphic>
          </wp:inline>
        </w:drawing>
      </w:r>
    </w:p>
    <w:p w14:paraId="14A51369" w14:textId="60336D24" w:rsidR="00BA3242" w:rsidRPr="00BA3242" w:rsidRDefault="0011281F" w:rsidP="00BA3242">
      <w:pPr>
        <w:pStyle w:val="ListParagraph"/>
        <w:numPr>
          <w:ilvl w:val="0"/>
          <w:numId w:val="25"/>
        </w:numPr>
        <w:rPr>
          <w:rFonts w:eastAsia="Arial" w:cs="Arial"/>
          <w:szCs w:val="22"/>
        </w:rPr>
      </w:pPr>
      <w:r w:rsidRPr="00D14F73">
        <w:rPr>
          <w:rFonts w:eastAsia="Arial" w:cs="Arial"/>
          <w:b/>
          <w:bCs/>
          <w:szCs w:val="22"/>
        </w:rPr>
        <w:t>Case 6-3 Text</w:t>
      </w:r>
      <w:r w:rsidRPr="00D14F73">
        <w:rPr>
          <w:rFonts w:eastAsia="Arial" w:cs="Arial"/>
          <w:szCs w:val="22"/>
        </w:rPr>
        <w:t xml:space="preserve">: </w:t>
      </w:r>
      <w:r w:rsidR="00BA3242" w:rsidRPr="00F74479">
        <w:rPr>
          <w:rFonts w:eastAsia="Arial" w:cs="Arial"/>
          <w:b/>
        </w:rPr>
        <w:t>Case</w:t>
      </w:r>
      <w:r w:rsidR="00BA3242" w:rsidRPr="00F74479">
        <w:rPr>
          <w:rFonts w:eastAsia="Arial" w:cs="Arial"/>
        </w:rPr>
        <w:t>: Apple and its Suppliers: Corporate Social Responsibility</w:t>
      </w:r>
      <w:r w:rsidR="00BA3242">
        <w:rPr>
          <w:rFonts w:eastAsia="Arial" w:cs="Arial"/>
        </w:rPr>
        <w:t xml:space="preserve"> – HBS course pack </w:t>
      </w:r>
    </w:p>
    <w:p w14:paraId="7B0BCAF3" w14:textId="4F4D6858" w:rsidR="00BA3242" w:rsidRPr="00BA3242" w:rsidRDefault="00BA3242" w:rsidP="00BA3242">
      <w:pPr>
        <w:rPr>
          <w:rFonts w:eastAsia="Arial" w:cs="Arial"/>
          <w:szCs w:val="22"/>
        </w:rPr>
      </w:pPr>
      <w:ins w:id="19" w:author="Burdin Hickok" w:date="2023-04-06T10:42:00Z">
        <w:r>
          <w:rPr>
            <w:noProof/>
          </w:rPr>
          <w:drawing>
            <wp:inline distT="0" distB="0" distL="0" distR="0" wp14:anchorId="67A8C691" wp14:editId="571057CE">
              <wp:extent cx="5943600" cy="3343275"/>
              <wp:effectExtent l="0" t="0" r="0" b="9525"/>
              <wp:docPr id="555358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5872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943600" cy="3343275"/>
                      </a:xfrm>
                      <a:prstGeom prst="rect">
                        <a:avLst/>
                      </a:prstGeom>
                    </pic:spPr>
                  </pic:pic>
                </a:graphicData>
              </a:graphic>
            </wp:inline>
          </w:drawing>
        </w:r>
      </w:ins>
    </w:p>
    <w:p w14:paraId="7966CB56" w14:textId="77777777" w:rsidR="00D14F73" w:rsidRDefault="00D14F73" w:rsidP="00D14F73"/>
    <w:p w14:paraId="12B2EDA5" w14:textId="7C2FAAA9" w:rsidR="0011281F" w:rsidRPr="00D14F73" w:rsidRDefault="0011281F" w:rsidP="00D14F73">
      <w:pPr>
        <w:rPr>
          <w:b/>
        </w:rPr>
      </w:pPr>
      <w:r w:rsidRPr="00D14F73">
        <w:rPr>
          <w:b/>
        </w:rPr>
        <w:lastRenderedPageBreak/>
        <w:t xml:space="preserve">Class 11 – </w:t>
      </w:r>
      <w:sdt>
        <w:sdtPr>
          <w:rPr>
            <w:b/>
          </w:rPr>
          <w:alias w:val="Outline Dates"/>
          <w:tag w:val="Outline Dates"/>
          <w:id w:val="-1910532889"/>
          <w:placeholder>
            <w:docPart w:val="6A8B84A83809451096D185FB1EAD53E8"/>
          </w:placeholder>
          <w:date w:fullDate="2022-11-16T00:00:00Z">
            <w:dateFormat w:val="MMMM d"/>
            <w:lid w:val="en-US"/>
            <w:storeMappedDataAs w:val="date"/>
            <w:calendar w:val="gregorian"/>
          </w:date>
        </w:sdtPr>
        <w:sdtContent>
          <w:r w:rsidR="008360F5">
            <w:rPr>
              <w:b/>
            </w:rPr>
            <w:t>November 16</w:t>
          </w:r>
        </w:sdtContent>
      </w:sdt>
      <w:r w:rsidRPr="00D14F73">
        <w:rPr>
          <w:b/>
        </w:rPr>
        <w:t>: Building Leadership Competencies:</w:t>
      </w:r>
    </w:p>
    <w:p w14:paraId="75539C71" w14:textId="77777777" w:rsidR="0011281F" w:rsidRDefault="0011281F" w:rsidP="0011281F">
      <w:pPr>
        <w:rPr>
          <w:rFonts w:eastAsia="Arial" w:cs="Arial"/>
          <w:b/>
          <w:szCs w:val="22"/>
        </w:rPr>
      </w:pPr>
      <w:r>
        <w:rPr>
          <w:rFonts w:eastAsia="Arial" w:cs="Arial"/>
          <w:b/>
          <w:szCs w:val="22"/>
        </w:rPr>
        <w:t>Assignments to be read before class:</w:t>
      </w:r>
    </w:p>
    <w:p w14:paraId="23A5A286" w14:textId="5EAAF9C0" w:rsidR="0011281F" w:rsidRPr="00BA3242" w:rsidRDefault="0011281F" w:rsidP="00D14F73">
      <w:pPr>
        <w:pStyle w:val="ListParagraph"/>
        <w:numPr>
          <w:ilvl w:val="0"/>
          <w:numId w:val="26"/>
        </w:numPr>
        <w:rPr>
          <w:b/>
        </w:rPr>
      </w:pPr>
      <w:bookmarkStart w:id="20" w:name="_heading=h.gjdgxs" w:colFirst="0" w:colLast="0"/>
      <w:bookmarkEnd w:id="20"/>
      <w:r w:rsidRPr="00D14F73">
        <w:rPr>
          <w:b/>
        </w:rPr>
        <w:t xml:space="preserve">Case 7-2, Text: </w:t>
      </w:r>
      <w:r w:rsidRPr="00B702BF">
        <w:t>Unilever's Lifebuoy in India: Implementing the Sustainability Plan. p. 436</w:t>
      </w:r>
    </w:p>
    <w:p w14:paraId="16450011" w14:textId="340AECFF" w:rsidR="00BA3242" w:rsidRPr="00BA3242" w:rsidRDefault="00BA3242" w:rsidP="00BA3242">
      <w:pPr>
        <w:rPr>
          <w:b/>
        </w:rPr>
      </w:pPr>
      <w:ins w:id="21" w:author="Burdin Hickok" w:date="2023-04-06T10:43:00Z">
        <w:r>
          <w:rPr>
            <w:noProof/>
          </w:rPr>
          <w:drawing>
            <wp:inline distT="0" distB="0" distL="0" distR="0" wp14:anchorId="2232D4A5" wp14:editId="3D6A582C">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343275"/>
                      </a:xfrm>
                      <a:prstGeom prst="rect">
                        <a:avLst/>
                      </a:prstGeom>
                    </pic:spPr>
                  </pic:pic>
                </a:graphicData>
              </a:graphic>
            </wp:inline>
          </w:drawing>
        </w:r>
      </w:ins>
    </w:p>
    <w:p w14:paraId="603C3674" w14:textId="34F526B4" w:rsidR="00D14F73" w:rsidRPr="00BA3242" w:rsidRDefault="0011281F" w:rsidP="00D14F73">
      <w:pPr>
        <w:pStyle w:val="ListParagraph"/>
        <w:numPr>
          <w:ilvl w:val="0"/>
          <w:numId w:val="26"/>
        </w:numPr>
      </w:pPr>
      <w:r w:rsidRPr="00D14F73">
        <w:rPr>
          <w:b/>
        </w:rPr>
        <w:t>Case</w:t>
      </w:r>
      <w:r w:rsidR="00BA3242">
        <w:rPr>
          <w:b/>
        </w:rPr>
        <w:t xml:space="preserve">: </w:t>
      </w:r>
      <w:r w:rsidR="00BA3242" w:rsidRPr="00BA3242">
        <w:rPr>
          <w:bCs/>
        </w:rPr>
        <w:t>Cyberattack: The Maersk Global Supply-Chain Meltdown</w:t>
      </w:r>
      <w:r w:rsidRPr="00D14F73">
        <w:rPr>
          <w:b/>
        </w:rPr>
        <w:t xml:space="preserve"> </w:t>
      </w:r>
      <w:r w:rsidR="00BA3242">
        <w:rPr>
          <w:b/>
        </w:rPr>
        <w:t>– HBS Course pack</w:t>
      </w:r>
    </w:p>
    <w:p w14:paraId="4C1AB51B" w14:textId="1051527F" w:rsidR="00BA3242" w:rsidRPr="00D14F73" w:rsidRDefault="00BA3242" w:rsidP="00BA3242">
      <w:r>
        <w:rPr>
          <w:noProof/>
        </w:rPr>
        <w:drawing>
          <wp:inline distT="0" distB="0" distL="0" distR="0" wp14:anchorId="1AD680BF" wp14:editId="300E5C3B">
            <wp:extent cx="5943600" cy="3343275"/>
            <wp:effectExtent l="0" t="0" r="0" b="9525"/>
            <wp:docPr id="5848895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957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943600" cy="3343275"/>
                    </a:xfrm>
                    <a:prstGeom prst="rect">
                      <a:avLst/>
                    </a:prstGeom>
                  </pic:spPr>
                </pic:pic>
              </a:graphicData>
            </a:graphic>
          </wp:inline>
        </w:drawing>
      </w:r>
    </w:p>
    <w:p w14:paraId="661D763A" w14:textId="77777777" w:rsidR="00D14F73" w:rsidRDefault="00D14F73" w:rsidP="00D14F73"/>
    <w:p w14:paraId="79A78F4D" w14:textId="3127F6B5" w:rsidR="0011281F" w:rsidRPr="00D14F73" w:rsidRDefault="0011281F" w:rsidP="00D14F73">
      <w:pPr>
        <w:rPr>
          <w:b/>
        </w:rPr>
      </w:pPr>
      <w:r w:rsidRPr="00D14F73">
        <w:rPr>
          <w:b/>
        </w:rPr>
        <w:t xml:space="preserve">Class 12 – </w:t>
      </w:r>
      <w:sdt>
        <w:sdtPr>
          <w:rPr>
            <w:b/>
          </w:rPr>
          <w:alias w:val="Outline Dates"/>
          <w:tag w:val="Outline Dates"/>
          <w:id w:val="-2588101"/>
          <w:placeholder>
            <w:docPart w:val="45F21D99972F4C6BA3865A8570583CE9"/>
          </w:placeholder>
          <w:date w:fullDate="2023-11-30T00:00:00Z">
            <w:dateFormat w:val="MMMM d"/>
            <w:lid w:val="en-US"/>
            <w:storeMappedDataAs w:val="date"/>
            <w:calendar w:val="gregorian"/>
          </w:date>
        </w:sdtPr>
        <w:sdtContent>
          <w:r w:rsidR="008360F5">
            <w:rPr>
              <w:b/>
            </w:rPr>
            <w:t>November 30</w:t>
          </w:r>
        </w:sdtContent>
      </w:sdt>
      <w:r w:rsidRPr="00D14F73">
        <w:rPr>
          <w:b/>
        </w:rPr>
        <w:t>: Shaping the Transnational Future/Leading Change</w:t>
      </w:r>
    </w:p>
    <w:p w14:paraId="2C316F8A" w14:textId="77777777" w:rsidR="0011281F" w:rsidRPr="00D14F73" w:rsidRDefault="0011281F" w:rsidP="00D14F73">
      <w:pPr>
        <w:rPr>
          <w:b/>
        </w:rPr>
      </w:pPr>
      <w:r w:rsidRPr="00D14F73">
        <w:rPr>
          <w:b/>
        </w:rPr>
        <w:lastRenderedPageBreak/>
        <w:t>Assignments to be read before class:</w:t>
      </w:r>
    </w:p>
    <w:p w14:paraId="7F90D0A1" w14:textId="77777777" w:rsidR="0011281F" w:rsidRDefault="0011281F" w:rsidP="00D14F73">
      <w:pPr>
        <w:pStyle w:val="ListParagraph"/>
        <w:numPr>
          <w:ilvl w:val="0"/>
          <w:numId w:val="27"/>
        </w:numPr>
      </w:pPr>
      <w:r w:rsidRPr="00D14F73">
        <w:rPr>
          <w:b/>
        </w:rPr>
        <w:t>Case:</w:t>
      </w:r>
      <w:r w:rsidRPr="00B702BF">
        <w:t xml:space="preserve"> Cynthia Carroll at Anglo American – HBS Course pack</w:t>
      </w:r>
    </w:p>
    <w:p w14:paraId="218B0DF6" w14:textId="15F87D16" w:rsidR="00BA3242" w:rsidRPr="00B702BF" w:rsidRDefault="00BA3242" w:rsidP="00BA3242">
      <w:r>
        <w:rPr>
          <w:noProof/>
        </w:rPr>
        <w:drawing>
          <wp:inline distT="0" distB="0" distL="0" distR="0" wp14:anchorId="78E383F7" wp14:editId="566153CA">
            <wp:extent cx="5943600" cy="3343275"/>
            <wp:effectExtent l="0" t="0" r="0" b="9525"/>
            <wp:docPr id="12203120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2006"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943600" cy="3343275"/>
                    </a:xfrm>
                    <a:prstGeom prst="rect">
                      <a:avLst/>
                    </a:prstGeom>
                  </pic:spPr>
                </pic:pic>
              </a:graphicData>
            </a:graphic>
          </wp:inline>
        </w:drawing>
      </w:r>
    </w:p>
    <w:p w14:paraId="71A0A5F9" w14:textId="17E9F245" w:rsidR="0011281F" w:rsidRPr="00D14F73" w:rsidRDefault="0011281F" w:rsidP="00D14F73">
      <w:pPr>
        <w:pStyle w:val="ListParagraph"/>
        <w:numPr>
          <w:ilvl w:val="0"/>
          <w:numId w:val="27"/>
        </w:numPr>
        <w:rPr>
          <w:bCs/>
        </w:rPr>
      </w:pPr>
      <w:r w:rsidRPr="00D14F73">
        <w:rPr>
          <w:b/>
        </w:rPr>
        <w:t>Case:</w:t>
      </w:r>
      <w:r w:rsidR="00BC69AE">
        <w:t xml:space="preserve"> text 6-3: </w:t>
      </w:r>
      <w:proofErr w:type="gramStart"/>
      <w:r w:rsidR="00BC69AE">
        <w:t>“ Amazon</w:t>
      </w:r>
      <w:proofErr w:type="gramEnd"/>
      <w:r w:rsidR="00BC69AE">
        <w:t xml:space="preserve"> and the Future group: rethinking the Alliance Strategy”</w:t>
      </w:r>
      <w:r w:rsidRPr="00B702BF">
        <w:t xml:space="preserve"> – </w:t>
      </w:r>
      <w:r w:rsidRPr="00D14F73">
        <w:rPr>
          <w:bCs/>
        </w:rPr>
        <w:t>HBS Course pack</w:t>
      </w:r>
    </w:p>
    <w:p w14:paraId="770B8FB8" w14:textId="372D199B" w:rsidR="00D14F73" w:rsidRPr="00D14F73" w:rsidRDefault="00BC69AE" w:rsidP="00D14F73">
      <w:pPr>
        <w:rPr>
          <w:b/>
        </w:rPr>
      </w:pPr>
      <w:r>
        <w:rPr>
          <w:noProof/>
        </w:rPr>
        <w:drawing>
          <wp:inline distT="0" distB="0" distL="0" distR="0" wp14:anchorId="583C2F4A" wp14:editId="25494565">
            <wp:extent cx="5943600" cy="3343275"/>
            <wp:effectExtent l="0" t="0" r="0" b="9525"/>
            <wp:docPr id="9292245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24573"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943600" cy="3343275"/>
                    </a:xfrm>
                    <a:prstGeom prst="rect">
                      <a:avLst/>
                    </a:prstGeom>
                  </pic:spPr>
                </pic:pic>
              </a:graphicData>
            </a:graphic>
          </wp:inline>
        </w:drawing>
      </w:r>
    </w:p>
    <w:p w14:paraId="3B0C3A78" w14:textId="068F8295" w:rsidR="0011281F" w:rsidRPr="00D14F73" w:rsidRDefault="0011281F" w:rsidP="00D14F73">
      <w:pPr>
        <w:rPr>
          <w:b/>
        </w:rPr>
      </w:pPr>
      <w:r w:rsidRPr="00D14F73">
        <w:rPr>
          <w:b/>
        </w:rPr>
        <w:t xml:space="preserve">Class 13 – </w:t>
      </w:r>
      <w:sdt>
        <w:sdtPr>
          <w:rPr>
            <w:b/>
          </w:rPr>
          <w:alias w:val="Outline Dates"/>
          <w:tag w:val="Outline Dates"/>
          <w:id w:val="-2045130411"/>
          <w:placeholder>
            <w:docPart w:val="993B7D74266D46299550549B0E621111"/>
          </w:placeholder>
          <w:date w:fullDate="2023-12-07T00:00:00Z">
            <w:dateFormat w:val="MMMM d"/>
            <w:lid w:val="en-US"/>
            <w:storeMappedDataAs w:val="date"/>
            <w:calendar w:val="gregorian"/>
          </w:date>
        </w:sdtPr>
        <w:sdtContent>
          <w:r w:rsidR="008360F5">
            <w:rPr>
              <w:b/>
            </w:rPr>
            <w:t>December 7</w:t>
          </w:r>
        </w:sdtContent>
      </w:sdt>
      <w:r w:rsidRPr="00D14F73">
        <w:rPr>
          <w:b/>
        </w:rPr>
        <w:t>: Final Exam Day 1</w:t>
      </w:r>
    </w:p>
    <w:p w14:paraId="5F2BCE8E" w14:textId="77777777" w:rsidR="0011281F" w:rsidRPr="00D14F73" w:rsidRDefault="0011281F" w:rsidP="00D14F73">
      <w:pPr>
        <w:pStyle w:val="ListParagraph"/>
        <w:numPr>
          <w:ilvl w:val="0"/>
          <w:numId w:val="28"/>
        </w:numPr>
        <w:rPr>
          <w:rFonts w:eastAsia="Arial" w:cs="Arial"/>
          <w:szCs w:val="22"/>
          <w:u w:val="single"/>
        </w:rPr>
      </w:pPr>
      <w:r w:rsidRPr="00D14F73">
        <w:rPr>
          <w:rFonts w:eastAsia="Arial" w:cs="Arial"/>
          <w:b/>
          <w:szCs w:val="22"/>
        </w:rPr>
        <w:t xml:space="preserve">Final Exam </w:t>
      </w:r>
      <w:r w:rsidRPr="00D14F73">
        <w:rPr>
          <w:rFonts w:eastAsia="Arial" w:cs="Arial"/>
          <w:szCs w:val="22"/>
        </w:rPr>
        <w:t>(Cases to be announced the week before)</w:t>
      </w:r>
    </w:p>
    <w:p w14:paraId="73D08AA8" w14:textId="77777777" w:rsidR="00D14F73" w:rsidRDefault="00D14F73" w:rsidP="00D14F73">
      <w:pPr>
        <w:rPr>
          <w:b/>
        </w:rPr>
      </w:pPr>
    </w:p>
    <w:p w14:paraId="2EA009EF" w14:textId="4038985F" w:rsidR="0011281F" w:rsidRPr="00D14F73" w:rsidRDefault="0011281F" w:rsidP="00D14F73">
      <w:pPr>
        <w:rPr>
          <w:b/>
        </w:rPr>
      </w:pPr>
      <w:r w:rsidRPr="00D14F73">
        <w:rPr>
          <w:b/>
        </w:rPr>
        <w:t xml:space="preserve">Class 14 – </w:t>
      </w:r>
      <w:sdt>
        <w:sdtPr>
          <w:rPr>
            <w:b/>
          </w:rPr>
          <w:alias w:val="Outline Dates"/>
          <w:tag w:val="Outline Dates"/>
          <w:id w:val="-2097781587"/>
          <w:placeholder>
            <w:docPart w:val="536900E84B5A4AFD909FD41334C1AA28"/>
          </w:placeholder>
          <w:date w:fullDate="2023-12-14T00:00:00Z">
            <w:dateFormat w:val="MMMM d"/>
            <w:lid w:val="en-US"/>
            <w:storeMappedDataAs w:val="date"/>
            <w:calendar w:val="gregorian"/>
          </w:date>
        </w:sdtPr>
        <w:sdtContent>
          <w:r w:rsidR="008360F5">
            <w:rPr>
              <w:b/>
            </w:rPr>
            <w:t>December 14</w:t>
          </w:r>
        </w:sdtContent>
      </w:sdt>
      <w:r w:rsidRPr="00D14F73">
        <w:rPr>
          <w:b/>
        </w:rPr>
        <w:t xml:space="preserve">: Final Exam Day 2: </w:t>
      </w:r>
    </w:p>
    <w:p w14:paraId="4170329A" w14:textId="77777777" w:rsidR="003E7A03" w:rsidRPr="00D14F73" w:rsidRDefault="0011281F" w:rsidP="00D14F73">
      <w:pPr>
        <w:pStyle w:val="ListParagraph"/>
        <w:numPr>
          <w:ilvl w:val="0"/>
          <w:numId w:val="28"/>
        </w:numPr>
        <w:rPr>
          <w:rFonts w:eastAsia="Arial" w:cs="Arial"/>
          <w:b/>
          <w:szCs w:val="22"/>
        </w:rPr>
      </w:pPr>
      <w:r w:rsidRPr="00D14F73">
        <w:rPr>
          <w:rFonts w:eastAsia="Arial" w:cs="Arial"/>
          <w:b/>
          <w:szCs w:val="22"/>
        </w:rPr>
        <w:lastRenderedPageBreak/>
        <w:t xml:space="preserve">Final Exam </w:t>
      </w:r>
      <w:r w:rsidRPr="00D14F73">
        <w:rPr>
          <w:rFonts w:eastAsia="Arial" w:cs="Arial"/>
          <w:szCs w:val="22"/>
        </w:rPr>
        <w:t xml:space="preserve">(Cases to be announced the week before) </w:t>
      </w:r>
    </w:p>
    <w:permEnd w:id="240920768"/>
    <w:p w14:paraId="013CB97D" w14:textId="0A0642C1" w:rsidR="009C5F3A" w:rsidRDefault="009C5F3A" w:rsidP="009C5F3A">
      <w:pPr>
        <w:rPr>
          <w:rFonts w:eastAsia="Arial" w:cs="Arial"/>
          <w:b/>
          <w:szCs w:val="22"/>
        </w:rPr>
      </w:pPr>
    </w:p>
    <w:p w14:paraId="2D3BA07C" w14:textId="45FC183E" w:rsidR="00D14F73" w:rsidRDefault="00A546F8" w:rsidP="009C5F3A">
      <w:pPr>
        <w:rPr>
          <w:rFonts w:ascii="Roboto Light" w:eastAsia="Roboto Light" w:hAnsi="Roboto Light" w:cs="Roboto Light"/>
          <w:color w:val="57068C"/>
          <w:szCs w:val="22"/>
        </w:rPr>
      </w:pPr>
      <w:r>
        <w:rPr>
          <w:rFonts w:ascii="Roboto Light" w:eastAsia="Roboto Light" w:hAnsi="Roboto Light" w:cs="Roboto Light"/>
          <w:noProof/>
          <w:color w:val="57068C"/>
          <w:szCs w:val="22"/>
        </w:rPr>
        <w:pict w14:anchorId="733AE666">
          <v:rect id="_x0000_i1025" alt="" style="width:468pt;height:.05pt;mso-width-percent:0;mso-height-percent:0;mso-width-percent:0;mso-height-percent:0" o:hralign="center" o:hrstd="t" o:hr="t" fillcolor="#a0a0a0" stroked="f"/>
        </w:pict>
      </w:r>
    </w:p>
    <w:p w14:paraId="11A499B3" w14:textId="2F021C74" w:rsidR="009C5F3A" w:rsidRPr="003653CD" w:rsidRDefault="009C5F3A" w:rsidP="009C5F3A">
      <w:pPr>
        <w:rPr>
          <w:rFonts w:eastAsia="Roboto Light" w:cs="Arial"/>
          <w:szCs w:val="22"/>
        </w:rPr>
      </w:pPr>
      <w:r w:rsidRPr="003653CD">
        <w:rPr>
          <w:rFonts w:eastAsia="Roboto" w:cs="Arial"/>
          <w:b/>
          <w:szCs w:val="22"/>
        </w:rPr>
        <w:t>NOTES:</w:t>
      </w:r>
      <w:r w:rsidRPr="003653CD">
        <w:rPr>
          <w:rFonts w:eastAsia="Roboto Light" w:cs="Arial"/>
          <w:szCs w:val="22"/>
        </w:rPr>
        <w:t xml:space="preserve"> </w:t>
      </w:r>
    </w:p>
    <w:p w14:paraId="72A91EB9" w14:textId="51A5078E" w:rsidR="009C5F3A" w:rsidRPr="003653CD" w:rsidRDefault="009C5F3A" w:rsidP="009C5F3A">
      <w:pPr>
        <w:rPr>
          <w:rFonts w:eastAsia="Roboto Light" w:cs="Arial"/>
          <w:szCs w:val="22"/>
        </w:rPr>
      </w:pPr>
    </w:p>
    <w:p w14:paraId="5D0C9B79" w14:textId="79076216" w:rsidR="009C5F3A" w:rsidRPr="003653CD" w:rsidRDefault="009C5F3A" w:rsidP="009C5F3A">
      <w:pPr>
        <w:rPr>
          <w:rFonts w:eastAsia="Roboto Light" w:cs="Arial"/>
          <w:szCs w:val="22"/>
        </w:rPr>
      </w:pPr>
      <w:r w:rsidRPr="003653CD">
        <w:rPr>
          <w:rFonts w:eastAsia="Roboto Light" w:cs="Arial"/>
          <w:szCs w:val="22"/>
        </w:rPr>
        <w:t xml:space="preserve">The syllabus may be modified to better meet the needs of students and to achieve the learning outcomes. </w:t>
      </w:r>
    </w:p>
    <w:p w14:paraId="47B567B8" w14:textId="6A96B514" w:rsidR="009C5F3A" w:rsidRPr="003653CD" w:rsidRDefault="009C5F3A" w:rsidP="009C5F3A">
      <w:pPr>
        <w:rPr>
          <w:rFonts w:eastAsia="Roboto Light" w:cs="Arial"/>
          <w:szCs w:val="22"/>
        </w:rPr>
      </w:pPr>
    </w:p>
    <w:p w14:paraId="1558D3DD" w14:textId="35A5DC21" w:rsidR="009C5F3A" w:rsidRPr="003653CD" w:rsidRDefault="009C5F3A" w:rsidP="009C5F3A">
      <w:pPr>
        <w:rPr>
          <w:rFonts w:eastAsia="Roboto Light" w:cs="Arial"/>
          <w:szCs w:val="22"/>
        </w:rPr>
      </w:pPr>
      <w:bookmarkStart w:id="22" w:name="bookmark=kix.9x46rbuknw0a" w:colFirst="0" w:colLast="0"/>
      <w:bookmarkEnd w:id="22"/>
      <w:r w:rsidRPr="003653CD">
        <w:rPr>
          <w:rFonts w:eastAsia="Roboto Light" w:cs="Arial"/>
          <w:szCs w:val="22"/>
        </w:rPr>
        <w:t>The School of Professional Studies (SPS) and its faculty celebrate and are committed to inclusion, diversity, belonging, equity, and accessibility (IDBEA), and seek to embody the IDBEA values. The School of Professional Studies (SPS), its faculty, staff, and students are committed to creating a mutually respectful and safe environment (</w:t>
      </w:r>
      <w:r w:rsidRPr="003653CD">
        <w:rPr>
          <w:rFonts w:eastAsia="Roboto Light" w:cs="Arial"/>
          <w:i/>
          <w:szCs w:val="22"/>
        </w:rPr>
        <w:t xml:space="preserve">from the </w:t>
      </w:r>
      <w:hyperlink r:id="rId55">
        <w:r w:rsidRPr="003653CD">
          <w:rPr>
            <w:rFonts w:eastAsia="Roboto Light" w:cs="Arial"/>
            <w:i/>
            <w:color w:val="1155CC"/>
            <w:szCs w:val="22"/>
            <w:u w:val="single"/>
          </w:rPr>
          <w:t xml:space="preserve">SPS IDBEA </w:t>
        </w:r>
      </w:hyperlink>
      <w:sdt>
        <w:sdtPr>
          <w:rPr>
            <w:rFonts w:cs="Arial"/>
          </w:rPr>
          <w:tag w:val="goog_rdk_7"/>
          <w:id w:val="-1794902194"/>
        </w:sdtPr>
        <w:sdtContent/>
      </w:sdt>
      <w:hyperlink r:id="rId56">
        <w:r w:rsidRPr="003653CD">
          <w:rPr>
            <w:rFonts w:eastAsia="Roboto Light" w:cs="Arial"/>
            <w:i/>
            <w:color w:val="1155CC"/>
            <w:szCs w:val="22"/>
            <w:u w:val="single"/>
          </w:rPr>
          <w:t>Committee</w:t>
        </w:r>
      </w:hyperlink>
      <w:r w:rsidRPr="003653CD">
        <w:rPr>
          <w:rFonts w:eastAsia="Roboto Light" w:cs="Arial"/>
          <w:szCs w:val="22"/>
        </w:rPr>
        <w:t xml:space="preserve">). </w:t>
      </w:r>
    </w:p>
    <w:p w14:paraId="4C5C5D12" w14:textId="0E6B4892" w:rsidR="00D14F73" w:rsidRDefault="00D14F73">
      <w:pPr>
        <w:rPr>
          <w:rFonts w:ascii="Roboto Light" w:eastAsia="Roboto Light" w:hAnsi="Roboto Light" w:cs="Roboto Light"/>
          <w:szCs w:val="22"/>
        </w:rPr>
      </w:pPr>
      <w:r>
        <w:rPr>
          <w:rFonts w:ascii="Roboto Light" w:eastAsia="Roboto Light" w:hAnsi="Roboto Light" w:cs="Roboto Light"/>
          <w:szCs w:val="22"/>
        </w:rPr>
        <w:br w:type="page"/>
      </w:r>
    </w:p>
    <w:p w14:paraId="00000082" w14:textId="1BCC4C14" w:rsidR="00A22A88" w:rsidRPr="00D14F73" w:rsidRDefault="00262445" w:rsidP="00D14F73">
      <w:pPr>
        <w:jc w:val="center"/>
        <w:rPr>
          <w:rFonts w:eastAsia="Open Sans"/>
          <w:b/>
          <w:color w:val="2079C7"/>
        </w:rPr>
      </w:pPr>
      <w:r w:rsidRPr="00D14F73">
        <w:rPr>
          <w:b/>
        </w:rPr>
        <w:lastRenderedPageBreak/>
        <w:t>New York University School of Professional Studies Policies</w:t>
      </w:r>
    </w:p>
    <w:p w14:paraId="00000083" w14:textId="77777777" w:rsidR="00A22A88" w:rsidRPr="00F50376" w:rsidRDefault="00262445">
      <w:pPr>
        <w:widowControl w:val="0"/>
        <w:spacing w:before="240" w:after="240"/>
        <w:rPr>
          <w:rFonts w:eastAsia="Roboto Light" w:cs="Arial"/>
          <w:sz w:val="21"/>
          <w:szCs w:val="21"/>
        </w:rPr>
      </w:pPr>
      <w:r w:rsidRPr="00F50376">
        <w:rPr>
          <w:rFonts w:eastAsia="Roboto Light" w:cs="Arial"/>
          <w:sz w:val="21"/>
          <w:szCs w:val="21"/>
        </w:rPr>
        <w:t xml:space="preserve">1. </w:t>
      </w:r>
      <w:r w:rsidRPr="00F50376">
        <w:rPr>
          <w:rFonts w:eastAsia="Roboto Light" w:cs="Arial"/>
          <w:color w:val="212121"/>
          <w:sz w:val="21"/>
          <w:szCs w:val="21"/>
          <w:u w:val="single"/>
        </w:rPr>
        <w:t>Policies</w:t>
      </w:r>
      <w:r w:rsidRPr="00F50376">
        <w:rPr>
          <w:rFonts w:eastAsia="Roboto Light" w:cs="Arial"/>
          <w:color w:val="212121"/>
          <w:sz w:val="21"/>
          <w:szCs w:val="21"/>
        </w:rPr>
        <w:t xml:space="preserve"> - You are responsible for reading, understanding, and complying with </w:t>
      </w:r>
      <w:hyperlink r:id="rId57">
        <w:r w:rsidRPr="00F50376">
          <w:rPr>
            <w:rFonts w:eastAsia="Roboto Light" w:cs="Arial"/>
            <w:color w:val="1155CC"/>
            <w:sz w:val="21"/>
            <w:szCs w:val="21"/>
          </w:rPr>
          <w:t>University Policies and Guidelines</w:t>
        </w:r>
      </w:hyperlink>
      <w:r w:rsidRPr="00F50376">
        <w:rPr>
          <w:rFonts w:eastAsia="Roboto Light" w:cs="Arial"/>
          <w:sz w:val="21"/>
          <w:szCs w:val="21"/>
        </w:rPr>
        <w:t xml:space="preserve">, </w:t>
      </w:r>
      <w:hyperlink r:id="rId58">
        <w:r w:rsidRPr="00F50376">
          <w:rPr>
            <w:rFonts w:eastAsia="Roboto Light" w:cs="Arial"/>
            <w:color w:val="1155CC"/>
            <w:sz w:val="21"/>
            <w:szCs w:val="21"/>
          </w:rPr>
          <w:t>NYU SPS Policies and Procedures</w:t>
        </w:r>
      </w:hyperlink>
      <w:r w:rsidRPr="00F50376">
        <w:rPr>
          <w:rFonts w:eastAsia="Roboto Light" w:cs="Arial"/>
          <w:sz w:val="21"/>
          <w:szCs w:val="21"/>
        </w:rPr>
        <w:t xml:space="preserve">, </w:t>
      </w:r>
      <w:r w:rsidRPr="00F50376">
        <w:rPr>
          <w:rFonts w:eastAsia="Roboto Light" w:cs="Arial"/>
          <w:color w:val="666666"/>
          <w:sz w:val="21"/>
          <w:szCs w:val="21"/>
        </w:rPr>
        <w:t>and</w:t>
      </w:r>
      <w:r w:rsidRPr="00F50376">
        <w:rPr>
          <w:rFonts w:eastAsia="Roboto Light" w:cs="Arial"/>
          <w:sz w:val="21"/>
          <w:szCs w:val="21"/>
        </w:rPr>
        <w:t xml:space="preserve"> </w:t>
      </w:r>
      <w:hyperlink r:id="rId59">
        <w:r w:rsidRPr="00F50376">
          <w:rPr>
            <w:rFonts w:eastAsia="Roboto Light" w:cs="Arial"/>
            <w:color w:val="1155CC"/>
            <w:sz w:val="21"/>
            <w:szCs w:val="21"/>
          </w:rPr>
          <w:t>Student Affairs and Reporting</w:t>
        </w:r>
      </w:hyperlink>
      <w:r w:rsidRPr="00F50376">
        <w:rPr>
          <w:rFonts w:eastAsia="Roboto Light" w:cs="Arial"/>
          <w:sz w:val="21"/>
          <w:szCs w:val="21"/>
        </w:rPr>
        <w:t xml:space="preserve">. </w:t>
      </w:r>
    </w:p>
    <w:p w14:paraId="00000084" w14:textId="77777777" w:rsidR="00A22A88" w:rsidRPr="00F50376" w:rsidRDefault="00262445">
      <w:pPr>
        <w:widowControl w:val="0"/>
        <w:spacing w:before="240" w:after="240"/>
        <w:rPr>
          <w:rFonts w:eastAsia="Roboto Light" w:cs="Arial"/>
          <w:sz w:val="21"/>
          <w:szCs w:val="21"/>
        </w:rPr>
      </w:pPr>
      <w:r w:rsidRPr="00F50376">
        <w:rPr>
          <w:rFonts w:eastAsia="Roboto Light" w:cs="Arial"/>
          <w:color w:val="212121"/>
          <w:sz w:val="21"/>
          <w:szCs w:val="21"/>
        </w:rPr>
        <w:t xml:space="preserve">2. </w:t>
      </w:r>
      <w:r w:rsidRPr="00F50376">
        <w:rPr>
          <w:rFonts w:eastAsia="Roboto Light" w:cs="Arial"/>
          <w:color w:val="212121"/>
          <w:sz w:val="21"/>
          <w:szCs w:val="21"/>
          <w:u w:val="single"/>
        </w:rPr>
        <w:t>Learning/Academic Accommodations</w:t>
      </w:r>
      <w:r w:rsidRPr="00F50376">
        <w:rPr>
          <w:rFonts w:eastAsia="Roboto Light" w:cs="Arial"/>
          <w:color w:val="212121"/>
          <w:sz w:val="21"/>
          <w:szCs w:val="21"/>
        </w:rPr>
        <w:t xml:space="preserve"> - New York University is committed to providing equal educational opportunity and participation for students who disclose their dis/ability to the </w:t>
      </w:r>
      <w:hyperlink r:id="rId60">
        <w:r w:rsidRPr="00F50376">
          <w:rPr>
            <w:rFonts w:eastAsia="Roboto Light" w:cs="Arial"/>
            <w:color w:val="1155CC"/>
            <w:sz w:val="21"/>
            <w:szCs w:val="21"/>
          </w:rPr>
          <w:t>Moses Center for Student Accessibility</w:t>
        </w:r>
      </w:hyperlink>
      <w:r w:rsidRPr="00F50376">
        <w:rPr>
          <w:rFonts w:eastAsia="Roboto Light" w:cs="Arial"/>
          <w:color w:val="666666"/>
          <w:sz w:val="21"/>
          <w:szCs w:val="21"/>
        </w:rPr>
        <w:t xml:space="preserve">. </w:t>
      </w:r>
      <w:r w:rsidRPr="00F50376">
        <w:rPr>
          <w:rFonts w:eastAsia="Roboto Light" w:cs="Arial"/>
          <w:color w:val="212121"/>
          <w:sz w:val="21"/>
          <w:szCs w:val="21"/>
        </w:rPr>
        <w:t xml:space="preserve">If you are interested in applying for academic accommodations, contact the </w:t>
      </w:r>
      <w:hyperlink r:id="rId61">
        <w:r w:rsidRPr="00F50376">
          <w:rPr>
            <w:rFonts w:eastAsia="Roboto Light" w:cs="Arial"/>
            <w:color w:val="1155CC"/>
            <w:sz w:val="21"/>
            <w:szCs w:val="21"/>
          </w:rPr>
          <w:t>Moses Center</w:t>
        </w:r>
      </w:hyperlink>
      <w:r w:rsidRPr="00F50376">
        <w:rPr>
          <w:rFonts w:eastAsia="Roboto Light" w:cs="Arial"/>
          <w:color w:val="666666"/>
          <w:sz w:val="21"/>
          <w:szCs w:val="21"/>
        </w:rPr>
        <w:t xml:space="preserve"> </w:t>
      </w:r>
      <w:r w:rsidRPr="00F50376">
        <w:rPr>
          <w:rFonts w:eastAsia="Roboto Light" w:cs="Arial"/>
          <w:color w:val="212121"/>
          <w:sz w:val="21"/>
          <w:szCs w:val="21"/>
        </w:rPr>
        <w:t xml:space="preserve">as early as possible in the semester. If you already receive accommodations through the Moses Center, request your accommodation letters through the </w:t>
      </w:r>
      <w:hyperlink r:id="rId62">
        <w:r w:rsidRPr="00F50376">
          <w:rPr>
            <w:rFonts w:eastAsia="Roboto Light" w:cs="Arial"/>
            <w:color w:val="212121"/>
            <w:sz w:val="21"/>
            <w:szCs w:val="21"/>
          </w:rPr>
          <w:t>Moses Center Portal</w:t>
        </w:r>
      </w:hyperlink>
      <w:r w:rsidRPr="00F50376">
        <w:rPr>
          <w:rFonts w:eastAsia="Roboto Light" w:cs="Arial"/>
          <w:color w:val="212121"/>
          <w:sz w:val="21"/>
          <w:szCs w:val="21"/>
        </w:rPr>
        <w:t xml:space="preserve"> as soon as possible</w:t>
      </w:r>
      <w:r w:rsidRPr="00F50376">
        <w:rPr>
          <w:rFonts w:eastAsia="Roboto Light" w:cs="Arial"/>
          <w:color w:val="666666"/>
          <w:sz w:val="21"/>
          <w:szCs w:val="21"/>
        </w:rPr>
        <w:t xml:space="preserve"> (</w:t>
      </w:r>
      <w:hyperlink r:id="rId63">
        <w:r w:rsidRPr="00F50376">
          <w:rPr>
            <w:rFonts w:eastAsia="Roboto Light" w:cs="Arial"/>
            <w:color w:val="1155CC"/>
            <w:sz w:val="21"/>
            <w:szCs w:val="21"/>
          </w:rPr>
          <w:t>mosescsa@nyu.edu</w:t>
        </w:r>
      </w:hyperlink>
      <w:r w:rsidRPr="00F50376">
        <w:rPr>
          <w:rFonts w:eastAsia="Roboto Light" w:cs="Arial"/>
          <w:color w:val="1155CC"/>
          <w:sz w:val="21"/>
          <w:szCs w:val="21"/>
        </w:rPr>
        <w:t xml:space="preserve"> | </w:t>
      </w:r>
      <w:r w:rsidRPr="00F50376">
        <w:rPr>
          <w:rFonts w:eastAsia="Roboto Light" w:cs="Arial"/>
          <w:sz w:val="21"/>
          <w:szCs w:val="21"/>
        </w:rPr>
        <w:t>212-998-4980).</w:t>
      </w:r>
    </w:p>
    <w:p w14:paraId="00000085" w14:textId="77777777" w:rsidR="00A22A88" w:rsidRPr="00F50376" w:rsidRDefault="00262445">
      <w:pPr>
        <w:rPr>
          <w:rFonts w:eastAsia="Roboto Light" w:cs="Arial"/>
          <w:sz w:val="21"/>
          <w:szCs w:val="21"/>
        </w:rPr>
      </w:pPr>
      <w:r w:rsidRPr="00F50376">
        <w:rPr>
          <w:rFonts w:eastAsia="Roboto Light" w:cs="Arial"/>
          <w:sz w:val="21"/>
          <w:szCs w:val="21"/>
        </w:rPr>
        <w:t xml:space="preserve">3. </w:t>
      </w:r>
      <w:r w:rsidRPr="00F50376">
        <w:rPr>
          <w:rFonts w:eastAsia="Roboto Light" w:cs="Arial"/>
          <w:sz w:val="21"/>
          <w:szCs w:val="21"/>
          <w:u w:val="single"/>
        </w:rPr>
        <w:t>Health and Wellness</w:t>
      </w:r>
      <w:r w:rsidRPr="00F50376">
        <w:rPr>
          <w:rFonts w:eastAsia="Roboto Light" w:cs="Arial"/>
          <w:sz w:val="21"/>
          <w:szCs w:val="21"/>
        </w:rPr>
        <w:t xml:space="preserve"> - </w:t>
      </w:r>
      <w:r w:rsidRPr="00F50376">
        <w:rPr>
          <w:rFonts w:eastAsia="Roboto Light" w:cs="Arial"/>
          <w:color w:val="212121"/>
          <w:sz w:val="21"/>
          <w:szCs w:val="21"/>
        </w:rPr>
        <w:t>To access the University's extensive health and mental health resources, contact the</w:t>
      </w:r>
      <w:r w:rsidRPr="00F50376">
        <w:rPr>
          <w:rFonts w:eastAsia="Roboto Light" w:cs="Arial"/>
          <w:color w:val="666666"/>
          <w:sz w:val="21"/>
          <w:szCs w:val="21"/>
        </w:rPr>
        <w:t xml:space="preserve"> </w:t>
      </w:r>
      <w:hyperlink r:id="rId64">
        <w:r w:rsidRPr="00F50376">
          <w:rPr>
            <w:rFonts w:eastAsia="Roboto Light" w:cs="Arial"/>
            <w:color w:val="1155CC"/>
            <w:sz w:val="21"/>
            <w:szCs w:val="21"/>
          </w:rPr>
          <w:t>NYU Wellness Exchange</w:t>
        </w:r>
      </w:hyperlink>
      <w:r w:rsidRPr="00F50376">
        <w:rPr>
          <w:rFonts w:eastAsia="Roboto Light" w:cs="Arial"/>
          <w:color w:val="666666"/>
          <w:sz w:val="21"/>
          <w:szCs w:val="21"/>
        </w:rPr>
        <w:t xml:space="preserve">. </w:t>
      </w:r>
      <w:r w:rsidRPr="00F50376">
        <w:rPr>
          <w:rFonts w:eastAsia="Roboto Light" w:cs="Arial"/>
          <w:sz w:val="21"/>
          <w:szCs w:val="21"/>
        </w:rPr>
        <w:t>You can call its private hotline (212-443-9999), available 24 hours a day, seven days a week, to reach out to a professional who can help to address day-to-day challenges as well as other health-related concerns.</w:t>
      </w:r>
    </w:p>
    <w:p w14:paraId="00000086" w14:textId="77777777" w:rsidR="00A22A88" w:rsidRPr="00F50376" w:rsidRDefault="00A22A88">
      <w:pPr>
        <w:rPr>
          <w:rFonts w:eastAsia="Roboto Light" w:cs="Arial"/>
          <w:color w:val="666666"/>
          <w:sz w:val="21"/>
          <w:szCs w:val="21"/>
        </w:rPr>
      </w:pPr>
    </w:p>
    <w:p w14:paraId="00000087" w14:textId="77777777" w:rsidR="00A22A88" w:rsidRPr="00F50376" w:rsidRDefault="00262445">
      <w:pPr>
        <w:widowControl w:val="0"/>
        <w:rPr>
          <w:rFonts w:eastAsia="Roboto Light" w:cs="Arial"/>
          <w:sz w:val="21"/>
          <w:szCs w:val="21"/>
        </w:rPr>
      </w:pPr>
      <w:r w:rsidRPr="00F50376">
        <w:rPr>
          <w:rFonts w:eastAsia="Roboto Light" w:cs="Arial"/>
          <w:sz w:val="21"/>
          <w:szCs w:val="21"/>
        </w:rPr>
        <w:t xml:space="preserve">4. </w:t>
      </w:r>
      <w:r w:rsidRPr="00F50376">
        <w:rPr>
          <w:rFonts w:eastAsia="Roboto Light" w:cs="Arial"/>
          <w:sz w:val="21"/>
          <w:szCs w:val="21"/>
          <w:u w:val="single"/>
        </w:rPr>
        <w:t>Student Support Resources</w:t>
      </w:r>
      <w:r w:rsidRPr="00F50376">
        <w:rPr>
          <w:rFonts w:eastAsia="Roboto Light" w:cs="Arial"/>
          <w:sz w:val="21"/>
          <w:szCs w:val="21"/>
        </w:rPr>
        <w:t xml:space="preserve"> - There are a range of resources at SPS and NYU to support your learning and professional growth. For a complete list of resources and services available to SPS students, visit the</w:t>
      </w:r>
      <w:r w:rsidRPr="00F50376">
        <w:rPr>
          <w:rFonts w:eastAsia="Roboto Light" w:cs="Arial"/>
          <w:color w:val="666666"/>
          <w:sz w:val="21"/>
          <w:szCs w:val="21"/>
        </w:rPr>
        <w:t xml:space="preserve"> </w:t>
      </w:r>
      <w:hyperlink r:id="rId65">
        <w:r w:rsidRPr="00F50376">
          <w:rPr>
            <w:rFonts w:eastAsia="Roboto Light" w:cs="Arial"/>
            <w:color w:val="1155CC"/>
            <w:sz w:val="21"/>
            <w:szCs w:val="21"/>
          </w:rPr>
          <w:t>NYU SPS Office of Student Affairs site</w:t>
        </w:r>
      </w:hyperlink>
      <w:r w:rsidRPr="00F50376">
        <w:rPr>
          <w:rFonts w:eastAsia="Roboto Light" w:cs="Arial"/>
          <w:sz w:val="21"/>
          <w:szCs w:val="21"/>
        </w:rPr>
        <w:t xml:space="preserve">. </w:t>
      </w:r>
    </w:p>
    <w:p w14:paraId="00000088" w14:textId="77777777" w:rsidR="00A22A88" w:rsidRPr="00F50376" w:rsidRDefault="00262445">
      <w:pPr>
        <w:widowControl w:val="0"/>
        <w:rPr>
          <w:rFonts w:eastAsia="Roboto Light" w:cs="Arial"/>
          <w:color w:val="212121"/>
          <w:sz w:val="21"/>
          <w:szCs w:val="21"/>
        </w:rPr>
      </w:pPr>
      <w:r w:rsidRPr="00F50376">
        <w:rPr>
          <w:rFonts w:eastAsia="Roboto Light" w:cs="Arial"/>
          <w:color w:val="666666"/>
          <w:sz w:val="21"/>
          <w:szCs w:val="21"/>
        </w:rPr>
        <w:br/>
      </w:r>
      <w:r w:rsidRPr="00F50376">
        <w:rPr>
          <w:rFonts w:eastAsia="Roboto Light" w:cs="Arial"/>
          <w:sz w:val="21"/>
          <w:szCs w:val="21"/>
        </w:rPr>
        <w:t xml:space="preserve">5. </w:t>
      </w:r>
      <w:r w:rsidRPr="00F50376">
        <w:rPr>
          <w:rFonts w:eastAsia="Roboto Light" w:cs="Arial"/>
          <w:sz w:val="21"/>
          <w:szCs w:val="21"/>
          <w:u w:val="single"/>
        </w:rPr>
        <w:t>Religious Observance</w:t>
      </w:r>
      <w:r w:rsidRPr="00F50376">
        <w:rPr>
          <w:rFonts w:eastAsia="Roboto Light" w:cs="Arial"/>
          <w:sz w:val="21"/>
          <w:szCs w:val="21"/>
        </w:rPr>
        <w:t xml:space="preserve"> - As a nonsectarian, inclusive institution, NYU policy permits members of any religious group to absent themselves from classes without penalty when required for compliance with their religious obligations. Refer to the</w:t>
      </w:r>
      <w:r w:rsidRPr="00F50376">
        <w:rPr>
          <w:rFonts w:eastAsia="Roboto Light" w:cs="Arial"/>
          <w:color w:val="666666"/>
          <w:sz w:val="21"/>
          <w:szCs w:val="21"/>
        </w:rPr>
        <w:t xml:space="preserve"> </w:t>
      </w:r>
      <w:hyperlink r:id="rId66">
        <w:r w:rsidRPr="00F50376">
          <w:rPr>
            <w:rFonts w:eastAsia="Roboto Light" w:cs="Arial"/>
            <w:color w:val="1155CC"/>
            <w:sz w:val="21"/>
            <w:szCs w:val="21"/>
          </w:rPr>
          <w:t>University Calendar Policy on Religious Holidays</w:t>
        </w:r>
      </w:hyperlink>
      <w:r w:rsidRPr="00F50376">
        <w:rPr>
          <w:rFonts w:eastAsia="Roboto Light" w:cs="Arial"/>
          <w:color w:val="212121"/>
          <w:sz w:val="21"/>
          <w:szCs w:val="21"/>
        </w:rPr>
        <w:t xml:space="preserve"> for the complete policy. </w:t>
      </w:r>
    </w:p>
    <w:p w14:paraId="00000089" w14:textId="77777777" w:rsidR="00A22A88" w:rsidRPr="00F50376" w:rsidRDefault="00A22A88">
      <w:pPr>
        <w:widowControl w:val="0"/>
        <w:rPr>
          <w:rFonts w:eastAsia="Roboto Light" w:cs="Arial"/>
          <w:color w:val="337AB7"/>
          <w:sz w:val="21"/>
          <w:szCs w:val="21"/>
        </w:rPr>
      </w:pPr>
    </w:p>
    <w:p w14:paraId="0000008A" w14:textId="77777777" w:rsidR="00A22A88" w:rsidRPr="00F50376" w:rsidRDefault="00262445">
      <w:pPr>
        <w:rPr>
          <w:rFonts w:eastAsia="Roboto Light" w:cs="Arial"/>
          <w:sz w:val="21"/>
          <w:szCs w:val="21"/>
        </w:rPr>
      </w:pPr>
      <w:r w:rsidRPr="00F50376">
        <w:rPr>
          <w:rFonts w:eastAsia="Roboto Light" w:cs="Arial"/>
          <w:sz w:val="21"/>
          <w:szCs w:val="21"/>
        </w:rPr>
        <w:t xml:space="preserve">6. </w:t>
      </w:r>
      <w:r w:rsidRPr="00F50376">
        <w:rPr>
          <w:rFonts w:eastAsia="Roboto Light" w:cs="Arial"/>
          <w:sz w:val="21"/>
          <w:szCs w:val="21"/>
          <w:u w:val="single"/>
        </w:rPr>
        <w:t>Academic Integrity and Plagiarism</w:t>
      </w:r>
      <w:r w:rsidRPr="00F50376">
        <w:rPr>
          <w:rFonts w:eastAsia="Roboto Light" w:cs="Arial"/>
          <w:sz w:val="21"/>
          <w:szCs w:val="21"/>
        </w:rPr>
        <w:t xml:space="preserve"> - You are expected to be honest and ethical in all academic work. Moreover, you are expected to demonstrate how what you have learned incorporates an understanding of the research and expertise of scholars and other appropriate experts; and thus recognizing others' published work or teachings—whether that of authors, lecturers, or one's peers—is a required practice in all academic projects.  </w:t>
      </w:r>
    </w:p>
    <w:p w14:paraId="0000008B" w14:textId="77777777" w:rsidR="00A22A88" w:rsidRPr="00F50376" w:rsidRDefault="00A22A88">
      <w:pPr>
        <w:rPr>
          <w:rFonts w:eastAsia="Roboto Light" w:cs="Arial"/>
          <w:sz w:val="21"/>
          <w:szCs w:val="21"/>
        </w:rPr>
      </w:pPr>
    </w:p>
    <w:p w14:paraId="0000008C" w14:textId="77777777" w:rsidR="00A22A88" w:rsidRPr="00F50376" w:rsidRDefault="00262445">
      <w:pPr>
        <w:rPr>
          <w:rFonts w:eastAsia="Roboto Light" w:cs="Arial"/>
          <w:sz w:val="21"/>
          <w:szCs w:val="21"/>
        </w:rPr>
      </w:pPr>
      <w:r w:rsidRPr="00F50376">
        <w:rPr>
          <w:rFonts w:eastAsia="Roboto Light" w:cs="Arial"/>
          <w:sz w:val="21"/>
          <w:szCs w:val="21"/>
        </w:rPr>
        <w:t>Plagiarism involves borrowing or using information from other sources without proper and full credit. You are subject to disciplinary actions for the following offenses which include but are not limited to cheating, plagiarism, forgery or unauthorized use of documents, and false form of identification</w:t>
      </w:r>
    </w:p>
    <w:p w14:paraId="0000008D" w14:textId="77777777" w:rsidR="00A22A88" w:rsidRPr="00F50376" w:rsidRDefault="00A22A88">
      <w:pPr>
        <w:rPr>
          <w:rFonts w:eastAsia="Roboto Light" w:cs="Arial"/>
          <w:color w:val="666666"/>
          <w:sz w:val="21"/>
          <w:szCs w:val="21"/>
        </w:rPr>
      </w:pPr>
    </w:p>
    <w:p w14:paraId="0000008E" w14:textId="77777777" w:rsidR="00A22A88" w:rsidRPr="00F50376" w:rsidRDefault="00000000">
      <w:pPr>
        <w:rPr>
          <w:rFonts w:eastAsia="Roboto Light" w:cs="Arial"/>
          <w:sz w:val="21"/>
          <w:szCs w:val="21"/>
        </w:rPr>
      </w:pPr>
      <w:hyperlink r:id="rId67">
        <w:r w:rsidR="00262445" w:rsidRPr="00F50376">
          <w:rPr>
            <w:rFonts w:eastAsia="Roboto Light" w:cs="Arial"/>
            <w:color w:val="1155CC"/>
            <w:sz w:val="21"/>
            <w:szCs w:val="21"/>
          </w:rPr>
          <w:t>Turnitin</w:t>
        </w:r>
      </w:hyperlink>
      <w:r w:rsidR="00262445" w:rsidRPr="00F50376">
        <w:rPr>
          <w:rFonts w:eastAsia="Roboto Light" w:cs="Arial"/>
          <w:color w:val="666666"/>
          <w:sz w:val="21"/>
          <w:szCs w:val="21"/>
        </w:rPr>
        <w:t xml:space="preserve">, </w:t>
      </w:r>
      <w:r w:rsidR="00262445" w:rsidRPr="00F50376">
        <w:rPr>
          <w:rFonts w:eastAsia="Roboto Light" w:cs="Arial"/>
          <w:sz w:val="21"/>
          <w:szCs w:val="21"/>
        </w:rPr>
        <w:t xml:space="preserve">an originality detection service in NYU Brightspace, may be used in this course to check your work for plagiarism. </w:t>
      </w:r>
    </w:p>
    <w:p w14:paraId="0000008F" w14:textId="77777777" w:rsidR="00A22A88" w:rsidRPr="00F50376" w:rsidRDefault="00A22A88">
      <w:pPr>
        <w:rPr>
          <w:rFonts w:eastAsia="Roboto Light" w:cs="Arial"/>
          <w:color w:val="666666"/>
          <w:sz w:val="21"/>
          <w:szCs w:val="21"/>
        </w:rPr>
      </w:pPr>
    </w:p>
    <w:p w14:paraId="00000090" w14:textId="77777777" w:rsidR="00A22A88" w:rsidRPr="00F50376" w:rsidRDefault="00262445">
      <w:pPr>
        <w:rPr>
          <w:rFonts w:eastAsia="Roboto Light" w:cs="Arial"/>
          <w:color w:val="212121"/>
          <w:sz w:val="21"/>
          <w:szCs w:val="21"/>
        </w:rPr>
      </w:pPr>
      <w:r w:rsidRPr="00F50376">
        <w:rPr>
          <w:rFonts w:eastAsia="Roboto Light" w:cs="Arial"/>
          <w:sz w:val="21"/>
          <w:szCs w:val="21"/>
        </w:rPr>
        <w:t xml:space="preserve">Read more about academic integrity policies at the NYU School of Professional Studies on the </w:t>
      </w:r>
      <w:hyperlink r:id="rId68">
        <w:r w:rsidRPr="00F50376">
          <w:rPr>
            <w:rFonts w:eastAsia="Roboto Light" w:cs="Arial"/>
            <w:color w:val="1155CC"/>
            <w:sz w:val="21"/>
            <w:szCs w:val="21"/>
          </w:rPr>
          <w:t>Academic Policies for NYU SPS Students</w:t>
        </w:r>
      </w:hyperlink>
      <w:r w:rsidRPr="00F50376">
        <w:rPr>
          <w:rFonts w:eastAsia="Roboto Light" w:cs="Arial"/>
          <w:color w:val="666666"/>
          <w:sz w:val="21"/>
          <w:szCs w:val="21"/>
        </w:rPr>
        <w:t xml:space="preserve"> </w:t>
      </w:r>
      <w:r w:rsidRPr="00F50376">
        <w:rPr>
          <w:rFonts w:eastAsia="Roboto Light" w:cs="Arial"/>
          <w:color w:val="212121"/>
          <w:sz w:val="21"/>
          <w:szCs w:val="21"/>
        </w:rPr>
        <w:t>page.</w:t>
      </w:r>
    </w:p>
    <w:p w14:paraId="00000091" w14:textId="77777777" w:rsidR="00A22A88" w:rsidRPr="00F50376" w:rsidRDefault="00A22A88">
      <w:pPr>
        <w:rPr>
          <w:rFonts w:eastAsia="Roboto Light" w:cs="Arial"/>
          <w:color w:val="666666"/>
          <w:sz w:val="21"/>
          <w:szCs w:val="21"/>
        </w:rPr>
      </w:pPr>
    </w:p>
    <w:p w14:paraId="00000092" w14:textId="77777777" w:rsidR="00A22A88" w:rsidRPr="00F50376" w:rsidRDefault="00262445">
      <w:pPr>
        <w:rPr>
          <w:rFonts w:eastAsia="Roboto Light" w:cs="Arial"/>
          <w:color w:val="212121"/>
          <w:sz w:val="21"/>
          <w:szCs w:val="21"/>
        </w:rPr>
      </w:pPr>
      <w:r w:rsidRPr="00F50376">
        <w:rPr>
          <w:rFonts w:eastAsia="Roboto Light" w:cs="Arial"/>
          <w:sz w:val="21"/>
          <w:szCs w:val="21"/>
        </w:rPr>
        <w:t xml:space="preserve">7. </w:t>
      </w:r>
      <w:r w:rsidRPr="00F50376">
        <w:rPr>
          <w:rFonts w:eastAsia="Roboto Light" w:cs="Arial"/>
          <w:sz w:val="21"/>
          <w:szCs w:val="21"/>
          <w:u w:val="single"/>
        </w:rPr>
        <w:t>Use of Third-Party Tools</w:t>
      </w:r>
      <w:r w:rsidRPr="00F50376">
        <w:rPr>
          <w:rFonts w:eastAsia="Roboto Light" w:cs="Arial"/>
          <w:sz w:val="21"/>
          <w:szCs w:val="21"/>
        </w:rPr>
        <w:t xml:space="preserve"> </w:t>
      </w:r>
      <w:r w:rsidRPr="00F50376">
        <w:rPr>
          <w:rFonts w:eastAsia="Roboto Light" w:cs="Arial"/>
          <w:color w:val="212121"/>
          <w:sz w:val="21"/>
          <w:szCs w:val="21"/>
        </w:rPr>
        <w:t xml:space="preserve">- During this class, you may be required to use non-NYU apps/platforms/software as a part of course studies, and thus, will be required to agree to the “Terms of Use” (TOU) associated with such apps/platforms/software. </w:t>
      </w:r>
    </w:p>
    <w:p w14:paraId="00000093" w14:textId="77777777" w:rsidR="00A22A88" w:rsidRPr="00F50376" w:rsidRDefault="00A22A88">
      <w:pPr>
        <w:rPr>
          <w:rFonts w:eastAsia="Roboto Light" w:cs="Arial"/>
          <w:color w:val="212121"/>
          <w:sz w:val="21"/>
          <w:szCs w:val="21"/>
        </w:rPr>
      </w:pPr>
    </w:p>
    <w:p w14:paraId="00000094" w14:textId="77777777" w:rsidR="00A22A88" w:rsidRPr="00F50376" w:rsidRDefault="00262445">
      <w:pPr>
        <w:rPr>
          <w:rFonts w:eastAsia="Roboto Light" w:cs="Arial"/>
          <w:color w:val="212121"/>
          <w:sz w:val="21"/>
          <w:szCs w:val="21"/>
        </w:rPr>
      </w:pPr>
      <w:r w:rsidRPr="00F50376">
        <w:rPr>
          <w:rFonts w:eastAsia="Roboto Light" w:cs="Arial"/>
          <w:color w:val="212121"/>
          <w:sz w:val="21"/>
          <w:szCs w:val="21"/>
        </w:rPr>
        <w:t xml:space="preserve">These services may require you to create an account but you can use a pseudonym (which may not identify you to the public community, but which may still identify you by IP address to the company and companies with whom it shares data). </w:t>
      </w:r>
    </w:p>
    <w:p w14:paraId="00000095" w14:textId="77777777" w:rsidR="00A22A88" w:rsidRPr="00F50376" w:rsidRDefault="00A22A88">
      <w:pPr>
        <w:rPr>
          <w:rFonts w:eastAsia="Roboto Light" w:cs="Arial"/>
          <w:color w:val="212121"/>
          <w:sz w:val="21"/>
          <w:szCs w:val="21"/>
        </w:rPr>
      </w:pPr>
    </w:p>
    <w:p w14:paraId="00000097" w14:textId="0085CDAC" w:rsidR="00A22A88" w:rsidRPr="00F50376" w:rsidRDefault="00262445">
      <w:pPr>
        <w:rPr>
          <w:rFonts w:eastAsia="Roboto Light" w:cs="Arial"/>
          <w:color w:val="212121"/>
          <w:sz w:val="21"/>
          <w:szCs w:val="21"/>
        </w:rPr>
      </w:pPr>
      <w:r w:rsidRPr="00F50376">
        <w:rPr>
          <w:rFonts w:eastAsia="Roboto Light" w:cs="Arial"/>
          <w:color w:val="212121"/>
          <w:sz w:val="21"/>
          <w:szCs w:val="21"/>
        </w:rPr>
        <w:t>You should carefully read those terms of use regarding the impact on your privacy rights and intellectual property rights. If you have any questions regarding those terms of use or the impact on the class, you are encouraged to ask the instructor prior to the add/drop deadline.</w:t>
      </w:r>
    </w:p>
    <w:sectPr w:rsidR="00A22A88" w:rsidRPr="00F50376">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B2A5C" w14:textId="77777777" w:rsidR="00A546F8" w:rsidRDefault="00A546F8">
      <w:r>
        <w:separator/>
      </w:r>
    </w:p>
  </w:endnote>
  <w:endnote w:type="continuationSeparator" w:id="0">
    <w:p w14:paraId="3D3B3DF1" w14:textId="77777777" w:rsidR="00A546F8" w:rsidRDefault="00A546F8">
      <w:r>
        <w:continuationSeparator/>
      </w:r>
    </w:p>
  </w:endnote>
  <w:endnote w:type="continuationNotice" w:id="1">
    <w:p w14:paraId="0FD133E5" w14:textId="77777777" w:rsidR="00A546F8" w:rsidRDefault="00A546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Roboto Light">
    <w:panose1 w:val="02000000000000000000"/>
    <w:charset w:val="00"/>
    <w:family w:val="auto"/>
    <w:pitch w:val="variable"/>
    <w:sig w:usb0="E0000AFF" w:usb1="5000217F" w:usb2="00000021" w:usb3="00000000" w:csb0="0000019F" w:csb1="00000000"/>
  </w:font>
  <w:font w:name="Roboto">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D" w14:textId="77777777" w:rsidR="00262445" w:rsidRDefault="00262445">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0000009E" w14:textId="77777777" w:rsidR="00262445" w:rsidRDefault="00262445">
    <w:pPr>
      <w:pBdr>
        <w:top w:val="nil"/>
        <w:left w:val="nil"/>
        <w:bottom w:val="nil"/>
        <w:right w:val="nil"/>
        <w:between w:val="nil"/>
      </w:pBdr>
      <w:tabs>
        <w:tab w:val="center" w:pos="4320"/>
        <w:tab w:val="right" w:pos="8640"/>
      </w:tabs>
      <w:jc w:val="right"/>
      <w:rPr>
        <w:rFonts w:eastAsia="Arial" w:cs="Arial"/>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60652" w14:textId="77777777" w:rsidR="005B7EA0" w:rsidRDefault="005B7E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F" w14:textId="77777777" w:rsidR="00262445" w:rsidRDefault="0026244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9F39D" w14:textId="77777777" w:rsidR="00A546F8" w:rsidRDefault="00A546F8">
      <w:r>
        <w:separator/>
      </w:r>
    </w:p>
  </w:footnote>
  <w:footnote w:type="continuationSeparator" w:id="0">
    <w:p w14:paraId="282F2E3C" w14:textId="77777777" w:rsidR="00A546F8" w:rsidRDefault="00A546F8">
      <w:r>
        <w:continuationSeparator/>
      </w:r>
    </w:p>
  </w:footnote>
  <w:footnote w:type="continuationNotice" w:id="1">
    <w:p w14:paraId="617B94DB" w14:textId="77777777" w:rsidR="00A546F8" w:rsidRDefault="00A546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77777777" w:rsidR="00262445" w:rsidRDefault="00262445">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9" w14:textId="77777777" w:rsidR="00262445" w:rsidRDefault="00262445">
    <w:pPr>
      <w:pBdr>
        <w:top w:val="nil"/>
        <w:left w:val="nil"/>
        <w:bottom w:val="nil"/>
        <w:right w:val="nil"/>
        <w:between w:val="nil"/>
      </w:pBdr>
      <w:tabs>
        <w:tab w:val="center" w:pos="4320"/>
        <w:tab w:val="right" w:pos="8640"/>
      </w:tabs>
      <w:ind w:right="-990" w:firstLine="720"/>
      <w:jc w:val="right"/>
      <w:rPr>
        <w:rFonts w:ascii="Roboto Light" w:eastAsia="Roboto Light" w:hAnsi="Roboto Light" w:cs="Roboto Light"/>
        <w:color w:val="000000"/>
        <w:sz w:val="18"/>
        <w:szCs w:val="18"/>
      </w:rPr>
    </w:pPr>
    <w:permStart w:id="1001279087" w:edGrp="everyone"/>
    <w:r>
      <w:rPr>
        <w:rFonts w:ascii="Roboto Light" w:eastAsia="Roboto Light" w:hAnsi="Roboto Light" w:cs="Roboto Light"/>
        <w:color w:val="000000"/>
        <w:sz w:val="18"/>
        <w:szCs w:val="18"/>
      </w:rPr>
      <w:t xml:space="preserve"> </w:t>
    </w:r>
    <w:r>
      <w:rPr>
        <w:noProof/>
      </w:rPr>
      <w:drawing>
        <wp:anchor distT="0" distB="0" distL="114300" distR="114300" simplePos="0" relativeHeight="251658240" behindDoc="0" locked="0" layoutInCell="1" hidden="0" allowOverlap="1" wp14:anchorId="1CCC80BF" wp14:editId="6C73D0C3">
          <wp:simplePos x="0" y="0"/>
          <wp:positionH relativeFrom="column">
            <wp:posOffset>8</wp:posOffset>
          </wp:positionH>
          <wp:positionV relativeFrom="paragraph">
            <wp:posOffset>-47618</wp:posOffset>
          </wp:positionV>
          <wp:extent cx="2009775" cy="266700"/>
          <wp:effectExtent l="0" t="0" r="0" b="0"/>
          <wp:wrapSquare wrapText="bothSides" distT="0" distB="0" distL="114300" distR="114300"/>
          <wp:docPr id="97" name="image2.jpg" descr="Macintosh HD:Users:deepa:Downloads:sps_long_color.jpg"/>
          <wp:cNvGraphicFramePr/>
          <a:graphic xmlns:a="http://schemas.openxmlformats.org/drawingml/2006/main">
            <a:graphicData uri="http://schemas.openxmlformats.org/drawingml/2006/picture">
              <pic:pic xmlns:pic="http://schemas.openxmlformats.org/drawingml/2006/picture">
                <pic:nvPicPr>
                  <pic:cNvPr id="0" name="image2.jpg" descr="Macintosh HD:Users:deepa:Downloads:sps_long_color.jpg"/>
                  <pic:cNvPicPr preferRelativeResize="0"/>
                </pic:nvPicPr>
                <pic:blipFill>
                  <a:blip r:embed="rId1"/>
                  <a:srcRect/>
                  <a:stretch>
                    <a:fillRect/>
                  </a:stretch>
                </pic:blipFill>
                <pic:spPr>
                  <a:xfrm>
                    <a:off x="0" y="0"/>
                    <a:ext cx="2009775" cy="266700"/>
                  </a:xfrm>
                  <a:prstGeom prst="rect">
                    <a:avLst/>
                  </a:prstGeom>
                  <a:ln/>
                </pic:spPr>
              </pic:pic>
            </a:graphicData>
          </a:graphic>
        </wp:anchor>
      </w:drawing>
    </w:r>
    <w:permEnd w:id="1001279087"/>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8" w14:textId="77777777" w:rsidR="00262445" w:rsidRDefault="00262445">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30514"/>
    <w:multiLevelType w:val="hybridMultilevel"/>
    <w:tmpl w:val="EA1E1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B7637"/>
    <w:multiLevelType w:val="hybridMultilevel"/>
    <w:tmpl w:val="DCBEE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586587"/>
    <w:multiLevelType w:val="hybridMultilevel"/>
    <w:tmpl w:val="87FC43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FD5A6A"/>
    <w:multiLevelType w:val="hybridMultilevel"/>
    <w:tmpl w:val="A45AB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36B1"/>
    <w:multiLevelType w:val="hybridMultilevel"/>
    <w:tmpl w:val="DC7C2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336ABA"/>
    <w:multiLevelType w:val="hybridMultilevel"/>
    <w:tmpl w:val="770C9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47E25"/>
    <w:multiLevelType w:val="hybridMultilevel"/>
    <w:tmpl w:val="CB786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87F4A"/>
    <w:multiLevelType w:val="hybridMultilevel"/>
    <w:tmpl w:val="2156234C"/>
    <w:lvl w:ilvl="0" w:tplc="8934F9A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62946"/>
    <w:multiLevelType w:val="hybridMultilevel"/>
    <w:tmpl w:val="38F2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1017C"/>
    <w:multiLevelType w:val="hybridMultilevel"/>
    <w:tmpl w:val="58E4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855E6"/>
    <w:multiLevelType w:val="hybridMultilevel"/>
    <w:tmpl w:val="48AEA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60E28"/>
    <w:multiLevelType w:val="hybridMultilevel"/>
    <w:tmpl w:val="8EF60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71E2937"/>
    <w:multiLevelType w:val="multilevel"/>
    <w:tmpl w:val="B23E8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2C2891"/>
    <w:multiLevelType w:val="hybridMultilevel"/>
    <w:tmpl w:val="0026F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F1B52"/>
    <w:multiLevelType w:val="hybridMultilevel"/>
    <w:tmpl w:val="8D94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997393"/>
    <w:multiLevelType w:val="hybridMultilevel"/>
    <w:tmpl w:val="6474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06440D"/>
    <w:multiLevelType w:val="hybridMultilevel"/>
    <w:tmpl w:val="5134AD5A"/>
    <w:lvl w:ilvl="0" w:tplc="D8023FE2">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2D61D7"/>
    <w:multiLevelType w:val="hybridMultilevel"/>
    <w:tmpl w:val="926A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0363FE"/>
    <w:multiLevelType w:val="hybridMultilevel"/>
    <w:tmpl w:val="8A2C26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EB5F19"/>
    <w:multiLevelType w:val="hybridMultilevel"/>
    <w:tmpl w:val="F562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9608B"/>
    <w:multiLevelType w:val="hybridMultilevel"/>
    <w:tmpl w:val="139E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154BFA"/>
    <w:multiLevelType w:val="hybridMultilevel"/>
    <w:tmpl w:val="E60C0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175394"/>
    <w:multiLevelType w:val="hybridMultilevel"/>
    <w:tmpl w:val="473A0F2A"/>
    <w:lvl w:ilvl="0" w:tplc="D8023FE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6A4F1D5F"/>
    <w:multiLevelType w:val="hybridMultilevel"/>
    <w:tmpl w:val="1BF016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AAB5D8A"/>
    <w:multiLevelType w:val="hybridMultilevel"/>
    <w:tmpl w:val="5A280596"/>
    <w:lvl w:ilvl="0" w:tplc="8934F9A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DBF7D1F"/>
    <w:multiLevelType w:val="hybridMultilevel"/>
    <w:tmpl w:val="DC2C1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F0D86"/>
    <w:multiLevelType w:val="hybridMultilevel"/>
    <w:tmpl w:val="F1C6C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884220D"/>
    <w:multiLevelType w:val="hybridMultilevel"/>
    <w:tmpl w:val="07280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9BC6966"/>
    <w:multiLevelType w:val="hybridMultilevel"/>
    <w:tmpl w:val="9964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F6744C"/>
    <w:multiLevelType w:val="hybridMultilevel"/>
    <w:tmpl w:val="8F7E7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C0B0F9C"/>
    <w:multiLevelType w:val="hybridMultilevel"/>
    <w:tmpl w:val="37BC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1131935">
    <w:abstractNumId w:val="16"/>
  </w:num>
  <w:num w:numId="2" w16cid:durableId="545334529">
    <w:abstractNumId w:val="22"/>
  </w:num>
  <w:num w:numId="3" w16cid:durableId="346519942">
    <w:abstractNumId w:val="17"/>
  </w:num>
  <w:num w:numId="4" w16cid:durableId="95254582">
    <w:abstractNumId w:val="30"/>
  </w:num>
  <w:num w:numId="5" w16cid:durableId="606154163">
    <w:abstractNumId w:val="11"/>
  </w:num>
  <w:num w:numId="6" w16cid:durableId="983702926">
    <w:abstractNumId w:val="18"/>
  </w:num>
  <w:num w:numId="7" w16cid:durableId="1599295381">
    <w:abstractNumId w:val="3"/>
  </w:num>
  <w:num w:numId="8" w16cid:durableId="2087262611">
    <w:abstractNumId w:val="2"/>
  </w:num>
  <w:num w:numId="9" w16cid:durableId="583302209">
    <w:abstractNumId w:val="1"/>
  </w:num>
  <w:num w:numId="10" w16cid:durableId="1937514401">
    <w:abstractNumId w:val="29"/>
  </w:num>
  <w:num w:numId="11" w16cid:durableId="1087772603">
    <w:abstractNumId w:val="0"/>
  </w:num>
  <w:num w:numId="12" w16cid:durableId="1605068526">
    <w:abstractNumId w:val="4"/>
  </w:num>
  <w:num w:numId="13" w16cid:durableId="1708144765">
    <w:abstractNumId w:val="26"/>
  </w:num>
  <w:num w:numId="14" w16cid:durableId="1912616528">
    <w:abstractNumId w:val="27"/>
  </w:num>
  <w:num w:numId="15" w16cid:durableId="1921938613">
    <w:abstractNumId w:val="24"/>
  </w:num>
  <w:num w:numId="16" w16cid:durableId="1662197039">
    <w:abstractNumId w:val="7"/>
  </w:num>
  <w:num w:numId="17" w16cid:durableId="1296057211">
    <w:abstractNumId w:val="5"/>
  </w:num>
  <w:num w:numId="18" w16cid:durableId="447508272">
    <w:abstractNumId w:val="9"/>
  </w:num>
  <w:num w:numId="19" w16cid:durableId="1731077756">
    <w:abstractNumId w:val="14"/>
  </w:num>
  <w:num w:numId="20" w16cid:durableId="1469467560">
    <w:abstractNumId w:val="25"/>
  </w:num>
  <w:num w:numId="21" w16cid:durableId="1785804943">
    <w:abstractNumId w:val="21"/>
  </w:num>
  <w:num w:numId="22" w16cid:durableId="1109350313">
    <w:abstractNumId w:val="19"/>
  </w:num>
  <w:num w:numId="23" w16cid:durableId="836532376">
    <w:abstractNumId w:val="28"/>
  </w:num>
  <w:num w:numId="24" w16cid:durableId="158155753">
    <w:abstractNumId w:val="10"/>
  </w:num>
  <w:num w:numId="25" w16cid:durableId="668678876">
    <w:abstractNumId w:val="15"/>
  </w:num>
  <w:num w:numId="26" w16cid:durableId="1391996221">
    <w:abstractNumId w:val="8"/>
  </w:num>
  <w:num w:numId="27" w16cid:durableId="1860311429">
    <w:abstractNumId w:val="20"/>
  </w:num>
  <w:num w:numId="28" w16cid:durableId="1935556215">
    <w:abstractNumId w:val="6"/>
  </w:num>
  <w:num w:numId="29" w16cid:durableId="1006443589">
    <w:abstractNumId w:val="13"/>
  </w:num>
  <w:num w:numId="30" w16cid:durableId="1036540591">
    <w:abstractNumId w:val="12"/>
  </w:num>
  <w:num w:numId="31" w16cid:durableId="476803142">
    <w:abstractNumId w:val="2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urdin Hickok">
    <w15:presenceInfo w15:providerId="Windows Live" w15:userId="539c28ab957a1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ocumentProtection w:edit="comments" w:enforcement="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88"/>
    <w:rsid w:val="000069CE"/>
    <w:rsid w:val="00023758"/>
    <w:rsid w:val="00057CE1"/>
    <w:rsid w:val="0006587C"/>
    <w:rsid w:val="00076113"/>
    <w:rsid w:val="000A0988"/>
    <w:rsid w:val="000A2356"/>
    <w:rsid w:val="000C6791"/>
    <w:rsid w:val="0011281F"/>
    <w:rsid w:val="00143D88"/>
    <w:rsid w:val="001447FC"/>
    <w:rsid w:val="00145251"/>
    <w:rsid w:val="001518CC"/>
    <w:rsid w:val="001837B9"/>
    <w:rsid w:val="001A6C87"/>
    <w:rsid w:val="001C4311"/>
    <w:rsid w:val="0022471F"/>
    <w:rsid w:val="00247614"/>
    <w:rsid w:val="00262445"/>
    <w:rsid w:val="0027756A"/>
    <w:rsid w:val="002D1A5D"/>
    <w:rsid w:val="002D46BD"/>
    <w:rsid w:val="002E2937"/>
    <w:rsid w:val="00307787"/>
    <w:rsid w:val="00326F95"/>
    <w:rsid w:val="00334D2B"/>
    <w:rsid w:val="00353C81"/>
    <w:rsid w:val="003653CD"/>
    <w:rsid w:val="003669C9"/>
    <w:rsid w:val="003B3A03"/>
    <w:rsid w:val="003D4024"/>
    <w:rsid w:val="003E7A03"/>
    <w:rsid w:val="00447881"/>
    <w:rsid w:val="004C1570"/>
    <w:rsid w:val="004D3F59"/>
    <w:rsid w:val="004F750D"/>
    <w:rsid w:val="00510512"/>
    <w:rsid w:val="005325F4"/>
    <w:rsid w:val="00555A18"/>
    <w:rsid w:val="005B7EA0"/>
    <w:rsid w:val="006068FE"/>
    <w:rsid w:val="00667422"/>
    <w:rsid w:val="006737DF"/>
    <w:rsid w:val="006C0E76"/>
    <w:rsid w:val="006E1619"/>
    <w:rsid w:val="006E3F52"/>
    <w:rsid w:val="006E48A0"/>
    <w:rsid w:val="006E61BF"/>
    <w:rsid w:val="00741A9C"/>
    <w:rsid w:val="008060D9"/>
    <w:rsid w:val="00832A0F"/>
    <w:rsid w:val="008360F5"/>
    <w:rsid w:val="0084312A"/>
    <w:rsid w:val="008657FF"/>
    <w:rsid w:val="008E59CD"/>
    <w:rsid w:val="0090719F"/>
    <w:rsid w:val="00953BF7"/>
    <w:rsid w:val="00990524"/>
    <w:rsid w:val="009C5F3A"/>
    <w:rsid w:val="00A169CA"/>
    <w:rsid w:val="00A22A88"/>
    <w:rsid w:val="00A546F8"/>
    <w:rsid w:val="00A5593D"/>
    <w:rsid w:val="00A759E2"/>
    <w:rsid w:val="00AD46B8"/>
    <w:rsid w:val="00B07AEA"/>
    <w:rsid w:val="00B672E4"/>
    <w:rsid w:val="00B746D9"/>
    <w:rsid w:val="00BA3242"/>
    <w:rsid w:val="00BB4335"/>
    <w:rsid w:val="00BC69AE"/>
    <w:rsid w:val="00C34FDF"/>
    <w:rsid w:val="00C768AB"/>
    <w:rsid w:val="00C900BB"/>
    <w:rsid w:val="00CF3C48"/>
    <w:rsid w:val="00CF63B5"/>
    <w:rsid w:val="00D040E3"/>
    <w:rsid w:val="00D14F73"/>
    <w:rsid w:val="00D461DC"/>
    <w:rsid w:val="00D72F30"/>
    <w:rsid w:val="00DA7D54"/>
    <w:rsid w:val="00E30EFF"/>
    <w:rsid w:val="00E41EF2"/>
    <w:rsid w:val="00E752C4"/>
    <w:rsid w:val="00E938EC"/>
    <w:rsid w:val="00E97925"/>
    <w:rsid w:val="00ED02E5"/>
    <w:rsid w:val="00ED1A80"/>
    <w:rsid w:val="00F13BBB"/>
    <w:rsid w:val="00F433B7"/>
    <w:rsid w:val="00F50376"/>
    <w:rsid w:val="00F77289"/>
    <w:rsid w:val="00FF5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C2E83"/>
  <w15:docId w15:val="{23E16CDC-6FF4-4927-9E42-26317ACCA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3CD"/>
    <w:pPr>
      <w:ind w:left="-360" w:right="-360"/>
    </w:pPr>
    <w:rPr>
      <w:rFonts w:ascii="Arial" w:hAnsi="Arial"/>
    </w:rPr>
  </w:style>
  <w:style w:type="paragraph" w:styleId="Heading1">
    <w:name w:val="heading 1"/>
    <w:basedOn w:val="Normal"/>
    <w:next w:val="Normal"/>
    <w:autoRedefine/>
    <w:uiPriority w:val="9"/>
    <w:qFormat/>
    <w:rsid w:val="00555A18"/>
    <w:pPr>
      <w:keepNext/>
      <w:keepLines/>
      <w:spacing w:before="240" w:after="120"/>
      <w:outlineLvl w:val="0"/>
    </w:pPr>
    <w:rPr>
      <w:rFonts w:eastAsia="Calibri" w:cs="Calibri"/>
      <w:b/>
      <w:szCs w:val="32"/>
    </w:rPr>
  </w:style>
  <w:style w:type="paragraph" w:styleId="Heading2">
    <w:name w:val="heading 2"/>
    <w:basedOn w:val="Normal"/>
    <w:next w:val="Normal"/>
    <w:autoRedefine/>
    <w:uiPriority w:val="9"/>
    <w:unhideWhenUsed/>
    <w:qFormat/>
    <w:rsid w:val="00C900BB"/>
    <w:pPr>
      <w:keepNext/>
      <w:keepLines/>
      <w:spacing w:before="240" w:after="120"/>
      <w:outlineLvl w:val="1"/>
    </w:pPr>
    <w:rPr>
      <w:rFonts w:eastAsia="Calibri" w:cs="Calibri"/>
      <w:szCs w:val="32"/>
      <w:u w:val="single"/>
    </w:rPr>
  </w:style>
  <w:style w:type="paragraph" w:styleId="Heading3">
    <w:name w:val="heading 3"/>
    <w:basedOn w:val="Normal"/>
    <w:next w:val="Normal"/>
    <w:uiPriority w:val="9"/>
    <w:semiHidden/>
    <w:unhideWhenUsed/>
    <w:qFormat/>
    <w:pPr>
      <w:keepNext/>
      <w:keepLines/>
      <w:spacing w:after="80"/>
      <w:outlineLvl w:val="2"/>
    </w:pPr>
    <w:rPr>
      <w:rFonts w:ascii="Calibri" w:eastAsia="Calibri" w:hAnsi="Calibri" w:cs="Calibri"/>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autoRedefine/>
    <w:uiPriority w:val="10"/>
    <w:qFormat/>
    <w:rsid w:val="00555A18"/>
    <w:pPr>
      <w:keepNext/>
      <w:keepLines/>
      <w:spacing w:before="360" w:after="360"/>
      <w:jc w:val="center"/>
    </w:pPr>
    <w:rPr>
      <w:b/>
      <w:sz w:val="36"/>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D3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F59"/>
    <w:rPr>
      <w:rFonts w:ascii="Segoe UI" w:hAnsi="Segoe UI" w:cs="Segoe UI"/>
      <w:sz w:val="18"/>
      <w:szCs w:val="18"/>
    </w:rPr>
  </w:style>
  <w:style w:type="character" w:styleId="PlaceholderText">
    <w:name w:val="Placeholder Text"/>
    <w:basedOn w:val="DefaultParagraphFont"/>
    <w:uiPriority w:val="99"/>
    <w:semiHidden/>
    <w:rsid w:val="003D4024"/>
    <w:rPr>
      <w:color w:val="808080"/>
    </w:rPr>
  </w:style>
  <w:style w:type="paragraph" w:styleId="ListParagraph">
    <w:name w:val="List Paragraph"/>
    <w:basedOn w:val="Normal"/>
    <w:uiPriority w:val="34"/>
    <w:qFormat/>
    <w:rsid w:val="00C768AB"/>
    <w:pPr>
      <w:pBdr>
        <w:top w:val="nil"/>
        <w:left w:val="nil"/>
        <w:bottom w:val="nil"/>
        <w:right w:val="nil"/>
        <w:between w:val="nil"/>
      </w:pBdr>
      <w:ind w:left="720"/>
      <w:contextualSpacing/>
    </w:pPr>
    <w:rPr>
      <w:color w:val="000000"/>
    </w:rPr>
  </w:style>
  <w:style w:type="paragraph" w:styleId="CommentSubject">
    <w:name w:val="annotation subject"/>
    <w:basedOn w:val="CommentText"/>
    <w:next w:val="CommentText"/>
    <w:link w:val="CommentSubjectChar"/>
    <w:uiPriority w:val="99"/>
    <w:semiHidden/>
    <w:unhideWhenUsed/>
    <w:rsid w:val="00741A9C"/>
    <w:rPr>
      <w:b/>
      <w:bCs/>
    </w:rPr>
  </w:style>
  <w:style w:type="character" w:customStyle="1" w:styleId="CommentSubjectChar">
    <w:name w:val="Comment Subject Char"/>
    <w:basedOn w:val="CommentTextChar"/>
    <w:link w:val="CommentSubject"/>
    <w:uiPriority w:val="99"/>
    <w:semiHidden/>
    <w:rsid w:val="00741A9C"/>
    <w:rPr>
      <w:rFonts w:ascii="Arial" w:hAnsi="Arial"/>
      <w:b/>
      <w:bCs/>
      <w:sz w:val="20"/>
      <w:szCs w:val="20"/>
    </w:rPr>
  </w:style>
  <w:style w:type="paragraph" w:styleId="NoSpacing">
    <w:name w:val="No Spacing"/>
    <w:uiPriority w:val="1"/>
    <w:qFormat/>
    <w:rsid w:val="00C900BB"/>
    <w:pPr>
      <w:pBdr>
        <w:top w:val="nil"/>
        <w:left w:val="nil"/>
        <w:bottom w:val="nil"/>
        <w:right w:val="nil"/>
        <w:between w:val="nil"/>
      </w:pBdr>
    </w:pPr>
    <w:rPr>
      <w:rFonts w:ascii="Arial" w:hAnsi="Arial"/>
      <w:color w:val="000000"/>
      <w:sz w:val="22"/>
    </w:rPr>
  </w:style>
  <w:style w:type="character" w:styleId="Hyperlink">
    <w:name w:val="Hyperlink"/>
    <w:basedOn w:val="DefaultParagraphFont"/>
    <w:uiPriority w:val="99"/>
    <w:unhideWhenUsed/>
    <w:rsid w:val="00D040E3"/>
    <w:rPr>
      <w:color w:val="0000FF" w:themeColor="hyperlink"/>
      <w:u w:val="single"/>
    </w:rPr>
  </w:style>
  <w:style w:type="paragraph" w:styleId="Footer">
    <w:name w:val="footer"/>
    <w:basedOn w:val="Normal"/>
    <w:link w:val="FooterChar"/>
    <w:uiPriority w:val="99"/>
    <w:unhideWhenUsed/>
    <w:rsid w:val="00A169CA"/>
    <w:pPr>
      <w:tabs>
        <w:tab w:val="center" w:pos="4680"/>
        <w:tab w:val="right" w:pos="9360"/>
      </w:tabs>
    </w:pPr>
  </w:style>
  <w:style w:type="character" w:customStyle="1" w:styleId="FooterChar">
    <w:name w:val="Footer Char"/>
    <w:basedOn w:val="DefaultParagraphFont"/>
    <w:link w:val="Footer"/>
    <w:uiPriority w:val="99"/>
    <w:rsid w:val="00A169CA"/>
    <w:rPr>
      <w:rFonts w:ascii="Arial" w:hAnsi="Arial"/>
      <w:sz w:val="22"/>
    </w:rPr>
  </w:style>
  <w:style w:type="character" w:styleId="UnresolvedMention">
    <w:name w:val="Unresolved Mention"/>
    <w:basedOn w:val="DefaultParagraphFont"/>
    <w:uiPriority w:val="99"/>
    <w:semiHidden/>
    <w:unhideWhenUsed/>
    <w:rsid w:val="008360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006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hyperlink" Target="mailto:mosescsa@nyu.edu" TargetMode="External"/><Relationship Id="rId68" Type="http://schemas.openxmlformats.org/officeDocument/2006/relationships/hyperlink" Target="https://www.sps.nyu.edu/homepage/student-experience/policies-and-procedures.html" TargetMode="External"/><Relationship Id="rId16" Type="http://schemas.openxmlformats.org/officeDocument/2006/relationships/image" Target="media/image3.png"/><Relationship Id="rId11" Type="http://schemas.openxmlformats.org/officeDocument/2006/relationships/hyperlink" Target="https://hbsp.harvard.edu/import/1077219" TargetMode="External"/><Relationship Id="rId24" Type="http://schemas.openxmlformats.org/officeDocument/2006/relationships/image" Target="media/image11.png"/><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ps.nyu.edu/academics/academic-policies-and-procedures.html" TargetMode="External"/><Relationship Id="rId66" Type="http://schemas.openxmlformats.org/officeDocument/2006/relationships/hyperlink" Target="https://www.nyu.edu/about/policies-guidelines-compliance/policies-and-guidelines/university-calendar-policy-on-religious-holidays.html" TargetMode="External"/><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yperlink" Target="https://www.nyu.edu/students/communities-and-groups/student-accessibility/academic.html" TargetMode="External"/><Relationship Id="rId19" Type="http://schemas.openxmlformats.org/officeDocument/2006/relationships/image" Target="media/image6.sv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svg"/><Relationship Id="rId56" Type="http://schemas.openxmlformats.org/officeDocument/2006/relationships/hyperlink" Target="https://www.sps.nyu.edu/homepage/about-us/idbea/about-idbea.html" TargetMode="External"/><Relationship Id="rId64" Type="http://schemas.openxmlformats.org/officeDocument/2006/relationships/hyperlink" Target="https://www.nyu.edu/students/health-and-wellness/wellness-exchange.html" TargetMode="External"/><Relationship Id="rId69" Type="http://schemas.openxmlformats.org/officeDocument/2006/relationships/header" Target="header1.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hbsp.harvard.edu/import/1077219" TargetMode="Externa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hyperlink" Target="https://www.nyu.edu/about/policies-guidelines-compliance/policies-and-guidelines/student-services.html" TargetMode="External"/><Relationship Id="rId67" Type="http://schemas.openxmlformats.org/officeDocument/2006/relationships/hyperlink" Target="https://www.nyu.edu/servicelink/KB0018471"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hyperlink" Target="https://www.nyu.edu/students/communities-and-groups/student-accessibility.html"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hyperlink" Target="https://www.iveycases.com/Coursepack.aspx?id=30489" TargetMode="External"/><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hyperlink" Target="http://www.nyu.edu/about/policies-guidelines-compliance.html" TargetMode="External"/><Relationship Id="rId10" Type="http://schemas.openxmlformats.org/officeDocument/2006/relationships/hyperlink" Target="https://www.sps.nyu.edu/homepage/student-experience/policies-and-procedures.html" TargetMode="Externa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svg"/><Relationship Id="rId60" Type="http://schemas.openxmlformats.org/officeDocument/2006/relationships/hyperlink" Target="https://www.nyu.edu/students/communities-and-groups/student-accessibility.html" TargetMode="External"/><Relationship Id="rId65" Type="http://schemas.openxmlformats.org/officeDocument/2006/relationships/hyperlink" Target="https://www.sps.nyu.edu/homepage/student-experience/resources-and-services.html" TargetMode="External"/><Relationship Id="rId73" Type="http://schemas.openxmlformats.org/officeDocument/2006/relationships/header" Target="header3.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nyu.edu/servicelink/KB0018507" TargetMode="External"/><Relationship Id="rId13" Type="http://schemas.openxmlformats.org/officeDocument/2006/relationships/hyperlink" Target="https://www.sps.nyu.edu/homepage/student-experience/policies-and-procedures.html"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svg"/><Relationship Id="rId55" Type="http://schemas.openxmlformats.org/officeDocument/2006/relationships/hyperlink" Target="https://www.sps.nyu.edu/homepage/about-us/idbea/about-idbea.html" TargetMode="External"/><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4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A16711DF-1602-48C9-A315-0A3C46455260}"/>
      </w:docPartPr>
      <w:docPartBody>
        <w:p w:rsidR="00686509" w:rsidRDefault="00686509">
          <w:r w:rsidRPr="004C1CEF">
            <w:rPr>
              <w:rStyle w:val="PlaceholderText"/>
            </w:rPr>
            <w:t>Choose an item.</w:t>
          </w:r>
        </w:p>
      </w:docPartBody>
    </w:docPart>
    <w:docPart>
      <w:docPartPr>
        <w:name w:val="FF15053A7C274931A1A496634FF83205"/>
        <w:category>
          <w:name w:val="General"/>
          <w:gallery w:val="placeholder"/>
        </w:category>
        <w:types>
          <w:type w:val="bbPlcHdr"/>
        </w:types>
        <w:behaviors>
          <w:behavior w:val="content"/>
        </w:behaviors>
        <w:guid w:val="{81203DF1-C23A-4198-84F9-6E6B2CC72551}"/>
      </w:docPartPr>
      <w:docPartBody>
        <w:p w:rsidR="00686509" w:rsidRDefault="008569D4" w:rsidP="008569D4">
          <w:pPr>
            <w:pStyle w:val="FF15053A7C274931A1A496634FF8320513"/>
          </w:pPr>
          <w:r w:rsidRPr="00C768AB">
            <w:rPr>
              <w:rFonts w:cs="Arial"/>
              <w:color w:val="808080"/>
              <w:szCs w:val="22"/>
            </w:rPr>
            <w:t>Choose a location</w:t>
          </w:r>
          <w:r>
            <w:rPr>
              <w:rFonts w:cs="Arial"/>
              <w:color w:val="808080"/>
              <w:szCs w:val="22"/>
            </w:rPr>
            <w:t xml:space="preserve"> (dropdown)</w:t>
          </w:r>
          <w:r w:rsidRPr="00C768AB">
            <w:rPr>
              <w:rFonts w:cs="Arial"/>
              <w:color w:val="808080"/>
              <w:szCs w:val="22"/>
            </w:rPr>
            <w:t>.</w:t>
          </w:r>
        </w:p>
      </w:docPartBody>
    </w:docPart>
    <w:docPart>
      <w:docPartPr>
        <w:name w:val="DefaultPlaceholder_-1854013440"/>
        <w:category>
          <w:name w:val="General"/>
          <w:gallery w:val="placeholder"/>
        </w:category>
        <w:types>
          <w:type w:val="bbPlcHdr"/>
        </w:types>
        <w:behaviors>
          <w:behavior w:val="content"/>
        </w:behaviors>
        <w:guid w:val="{455B36B5-EEA7-4082-A34B-5523A5C181B0}"/>
      </w:docPartPr>
      <w:docPartBody>
        <w:p w:rsidR="00686509" w:rsidRDefault="00686509">
          <w:r w:rsidRPr="004C1CEF">
            <w:rPr>
              <w:rStyle w:val="PlaceholderText"/>
            </w:rPr>
            <w:t>Click or tap here to enter text.</w:t>
          </w:r>
        </w:p>
      </w:docPartBody>
    </w:docPart>
    <w:docPart>
      <w:docPartPr>
        <w:name w:val="9531AA3CF0EF4603A6C3B94B117C80C1"/>
        <w:category>
          <w:name w:val="General"/>
          <w:gallery w:val="placeholder"/>
        </w:category>
        <w:types>
          <w:type w:val="bbPlcHdr"/>
        </w:types>
        <w:behaviors>
          <w:behavior w:val="content"/>
        </w:behaviors>
        <w:guid w:val="{A305DB7A-65F4-412C-8C73-2CACF317FD6E}"/>
      </w:docPartPr>
      <w:docPartBody>
        <w:p w:rsidR="008569D4" w:rsidRDefault="008569D4" w:rsidP="008569D4">
          <w:pPr>
            <w:pStyle w:val="9531AA3CF0EF4603A6C3B94B117C80C112"/>
          </w:pPr>
          <w:r>
            <w:rPr>
              <w:rStyle w:val="PlaceholderText"/>
              <w:rFonts w:cs="Arial"/>
              <w:szCs w:val="22"/>
            </w:rPr>
            <w:t>Enter</w:t>
          </w:r>
          <w:r w:rsidRPr="00C768AB">
            <w:rPr>
              <w:rStyle w:val="PlaceholderText"/>
              <w:rFonts w:cs="Arial"/>
              <w:szCs w:val="22"/>
            </w:rPr>
            <w:t xml:space="preserve"> text.</w:t>
          </w:r>
        </w:p>
      </w:docPartBody>
    </w:docPart>
    <w:docPart>
      <w:docPartPr>
        <w:name w:val="D986CE1910514F84A036D9198F63B5B0"/>
        <w:category>
          <w:name w:val="General"/>
          <w:gallery w:val="placeholder"/>
        </w:category>
        <w:types>
          <w:type w:val="bbPlcHdr"/>
        </w:types>
        <w:behaviors>
          <w:behavior w:val="content"/>
        </w:behaviors>
        <w:guid w:val="{C740C78D-F951-4455-921C-6E471BA062B4}"/>
      </w:docPartPr>
      <w:docPartBody>
        <w:p w:rsidR="008569D4" w:rsidRDefault="008B4C2E" w:rsidP="008B4C2E">
          <w:pPr>
            <w:pStyle w:val="D986CE1910514F84A036D9198F63B5B0"/>
          </w:pPr>
          <w:r w:rsidRPr="004C1CEF">
            <w:rPr>
              <w:rStyle w:val="PlaceholderText"/>
            </w:rPr>
            <w:t>Choose an item.</w:t>
          </w:r>
        </w:p>
      </w:docPartBody>
    </w:docPart>
    <w:docPart>
      <w:docPartPr>
        <w:name w:val="B662968E357142C7B94CCB78432EF5AA"/>
        <w:category>
          <w:name w:val="General"/>
          <w:gallery w:val="placeholder"/>
        </w:category>
        <w:types>
          <w:type w:val="bbPlcHdr"/>
        </w:types>
        <w:behaviors>
          <w:behavior w:val="content"/>
        </w:behaviors>
        <w:guid w:val="{665E0850-2BE2-4E86-99E8-0FF07FA28E67}"/>
      </w:docPartPr>
      <w:docPartBody>
        <w:p w:rsidR="008569D4" w:rsidRDefault="008569D4" w:rsidP="008569D4">
          <w:pPr>
            <w:pStyle w:val="B662968E357142C7B94CCB78432EF5AA6"/>
          </w:pPr>
          <w:r w:rsidRPr="004C1CEF">
            <w:rPr>
              <w:rStyle w:val="PlaceholderText"/>
            </w:rPr>
            <w:t xml:space="preserve">Click or tap here to enter </w:t>
          </w:r>
          <w:r>
            <w:rPr>
              <w:rStyle w:val="PlaceholderText"/>
            </w:rPr>
            <w:t>name</w:t>
          </w:r>
          <w:r w:rsidRPr="004C1CEF">
            <w:rPr>
              <w:rStyle w:val="PlaceholderText"/>
            </w:rPr>
            <w:t>.</w:t>
          </w:r>
        </w:p>
      </w:docPartBody>
    </w:docPart>
    <w:docPart>
      <w:docPartPr>
        <w:name w:val="072E9FC93D2344C8917032C9898A63A4"/>
        <w:category>
          <w:name w:val="General"/>
          <w:gallery w:val="placeholder"/>
        </w:category>
        <w:types>
          <w:type w:val="bbPlcHdr"/>
        </w:types>
        <w:behaviors>
          <w:behavior w:val="content"/>
        </w:behaviors>
        <w:guid w:val="{3A1EB15C-083C-437F-916F-F31976997A05}"/>
      </w:docPartPr>
      <w:docPartBody>
        <w:p w:rsidR="008569D4" w:rsidRDefault="008569D4" w:rsidP="008569D4">
          <w:pPr>
            <w:pStyle w:val="072E9FC93D2344C8917032C9898A63A46"/>
          </w:pPr>
          <w:r>
            <w:rPr>
              <w:rStyle w:val="PlaceholderText"/>
            </w:rPr>
            <w:t>En</w:t>
          </w:r>
          <w:r w:rsidRPr="004C1CEF">
            <w:rPr>
              <w:rStyle w:val="PlaceholderText"/>
            </w:rPr>
            <w:t xml:space="preserve">ter </w:t>
          </w:r>
          <w:r>
            <w:rPr>
              <w:rStyle w:val="PlaceholderText"/>
            </w:rPr>
            <w:t>your title.</w:t>
          </w:r>
        </w:p>
      </w:docPartBody>
    </w:docPart>
    <w:docPart>
      <w:docPartPr>
        <w:name w:val="EC8EE97D6B2349758B7EB93E20AF927D"/>
        <w:category>
          <w:name w:val="General"/>
          <w:gallery w:val="placeholder"/>
        </w:category>
        <w:types>
          <w:type w:val="bbPlcHdr"/>
        </w:types>
        <w:behaviors>
          <w:behavior w:val="content"/>
        </w:behaviors>
        <w:guid w:val="{2EF76E65-919F-479C-ACB3-3767C83E47C2}"/>
      </w:docPartPr>
      <w:docPartBody>
        <w:p w:rsidR="008569D4" w:rsidRDefault="008569D4" w:rsidP="008569D4">
          <w:pPr>
            <w:pStyle w:val="EC8EE97D6B2349758B7EB93E20AF927D4"/>
          </w:pPr>
          <w:r w:rsidRPr="004C1CEF">
            <w:rPr>
              <w:rStyle w:val="PlaceholderText"/>
            </w:rPr>
            <w:t xml:space="preserve">Click or tap here to enter </w:t>
          </w:r>
          <w:r>
            <w:rPr>
              <w:rStyle w:val="PlaceholderText"/>
            </w:rPr>
            <w:t>NYU email</w:t>
          </w:r>
          <w:r w:rsidRPr="004C1CEF">
            <w:rPr>
              <w:rStyle w:val="PlaceholderText"/>
            </w:rPr>
            <w:t>.</w:t>
          </w:r>
        </w:p>
      </w:docPartBody>
    </w:docPart>
    <w:docPart>
      <w:docPartPr>
        <w:name w:val="8C026A433D09460AB238B69CA669D3EA"/>
        <w:category>
          <w:name w:val="General"/>
          <w:gallery w:val="placeholder"/>
        </w:category>
        <w:types>
          <w:type w:val="bbPlcHdr"/>
        </w:types>
        <w:behaviors>
          <w:behavior w:val="content"/>
        </w:behaviors>
        <w:guid w:val="{D877F151-D642-4549-99D4-1F134BB5068D}"/>
      </w:docPartPr>
      <w:docPartBody>
        <w:p w:rsidR="00B3120D" w:rsidRDefault="008569D4" w:rsidP="008569D4">
          <w:pPr>
            <w:pStyle w:val="8C026A433D09460AB238B69CA669D3EA2"/>
          </w:pPr>
          <w:r w:rsidRPr="00832A0F">
            <w:rPr>
              <w:rStyle w:val="PlaceholderText"/>
            </w:rPr>
            <w:t>Start/End Dates (Drop-down)</w:t>
          </w:r>
        </w:p>
      </w:docPartBody>
    </w:docPart>
    <w:docPart>
      <w:docPartPr>
        <w:name w:val="A346C884562345F49625C7CD0662C043"/>
        <w:category>
          <w:name w:val="General"/>
          <w:gallery w:val="placeholder"/>
        </w:category>
        <w:types>
          <w:type w:val="bbPlcHdr"/>
        </w:types>
        <w:behaviors>
          <w:behavior w:val="content"/>
        </w:behaviors>
        <w:guid w:val="{78A357B0-5463-4004-BB49-77CA79CFBC72}"/>
      </w:docPartPr>
      <w:docPartBody>
        <w:p w:rsidR="00E71270" w:rsidRDefault="00704EBD" w:rsidP="00704EBD">
          <w:pPr>
            <w:pStyle w:val="A346C884562345F49625C7CD0662C043"/>
          </w:pPr>
          <w:r w:rsidRPr="00347E91">
            <w:rPr>
              <w:rStyle w:val="PlaceholderText"/>
            </w:rPr>
            <w:t>Choose a</w:t>
          </w:r>
          <w:r>
            <w:rPr>
              <w:rStyle w:val="PlaceholderText"/>
            </w:rPr>
            <w:t xml:space="preserve"> Modality</w:t>
          </w:r>
        </w:p>
      </w:docPartBody>
    </w:docPart>
    <w:docPart>
      <w:docPartPr>
        <w:name w:val="D41D558CAAA04839B79F531051BDBF64"/>
        <w:category>
          <w:name w:val="General"/>
          <w:gallery w:val="placeholder"/>
        </w:category>
        <w:types>
          <w:type w:val="bbPlcHdr"/>
        </w:types>
        <w:behaviors>
          <w:behavior w:val="content"/>
        </w:behaviors>
        <w:guid w:val="{4FE54B25-368F-4B63-9803-AC2774CF01B9}"/>
      </w:docPartPr>
      <w:docPartBody>
        <w:p w:rsidR="00E71270" w:rsidRDefault="00704EBD" w:rsidP="00704EBD">
          <w:pPr>
            <w:pStyle w:val="D41D558CAAA04839B79F531051BDBF64"/>
          </w:pPr>
          <w:r w:rsidRPr="00530717">
            <w:rPr>
              <w:rStyle w:val="PlaceholderText"/>
            </w:rPr>
            <w:t xml:space="preserve">Choose </w:t>
          </w:r>
          <w:r>
            <w:rPr>
              <w:rStyle w:val="PlaceholderText"/>
            </w:rPr>
            <w:t>a frequency</w:t>
          </w:r>
        </w:p>
      </w:docPartBody>
    </w:docPart>
    <w:docPart>
      <w:docPartPr>
        <w:name w:val="38A5A01997F84C7F9923EC27D5703056"/>
        <w:category>
          <w:name w:val="General"/>
          <w:gallery w:val="placeholder"/>
        </w:category>
        <w:types>
          <w:type w:val="bbPlcHdr"/>
        </w:types>
        <w:behaviors>
          <w:behavior w:val="content"/>
        </w:behaviors>
        <w:guid w:val="{93100940-2779-4A67-8050-BBA3D5FD01DA}"/>
      </w:docPartPr>
      <w:docPartBody>
        <w:p w:rsidR="00E71270" w:rsidRDefault="00704EBD" w:rsidP="00704EBD">
          <w:pPr>
            <w:pStyle w:val="38A5A01997F84C7F9923EC27D5703056"/>
          </w:pPr>
          <w:r>
            <w:rPr>
              <w:rStyle w:val="PlaceholderText"/>
            </w:rPr>
            <w:t>Choose a schedule.</w:t>
          </w:r>
        </w:p>
      </w:docPartBody>
    </w:docPart>
    <w:docPart>
      <w:docPartPr>
        <w:name w:val="DAB3C78B29B8459A92475984961BFF07"/>
        <w:category>
          <w:name w:val="General"/>
          <w:gallery w:val="placeholder"/>
        </w:category>
        <w:types>
          <w:type w:val="bbPlcHdr"/>
        </w:types>
        <w:behaviors>
          <w:behavior w:val="content"/>
        </w:behaviors>
        <w:guid w:val="{0BF7954E-B8A9-4848-986C-5C0CDDB95FA2}"/>
      </w:docPartPr>
      <w:docPartBody>
        <w:p w:rsidR="00E71270" w:rsidRDefault="00704EBD" w:rsidP="00704EBD">
          <w:pPr>
            <w:pStyle w:val="DAB3C78B29B8459A92475984961BFF07"/>
          </w:pPr>
          <w:r>
            <w:rPr>
              <w:rStyle w:val="PlaceholderText"/>
            </w:rPr>
            <w:t>Select time bracket.</w:t>
          </w:r>
        </w:p>
      </w:docPartBody>
    </w:docPart>
    <w:docPart>
      <w:docPartPr>
        <w:name w:val="E00D0D04C0C74F55A1F335298C4DF61E"/>
        <w:category>
          <w:name w:val="General"/>
          <w:gallery w:val="placeholder"/>
        </w:category>
        <w:types>
          <w:type w:val="bbPlcHdr"/>
        </w:types>
        <w:behaviors>
          <w:behavior w:val="content"/>
        </w:behaviors>
        <w:guid w:val="{D6881743-EDC2-4C27-A6DB-9CFEEAABA3BC}"/>
      </w:docPartPr>
      <w:docPartBody>
        <w:p w:rsidR="00E71270" w:rsidRDefault="00704EBD" w:rsidP="00704EBD">
          <w:pPr>
            <w:pStyle w:val="E00D0D04C0C74F55A1F335298C4DF61E"/>
          </w:pPr>
          <w:r w:rsidRPr="00AE260B">
            <w:rPr>
              <w:rStyle w:val="PlaceholderText"/>
            </w:rPr>
            <w:t>Click or tap to enter a date.</w:t>
          </w:r>
        </w:p>
      </w:docPartBody>
    </w:docPart>
    <w:docPart>
      <w:docPartPr>
        <w:name w:val="B88424162694407DB2451117F33AA0B5"/>
        <w:category>
          <w:name w:val="General"/>
          <w:gallery w:val="placeholder"/>
        </w:category>
        <w:types>
          <w:type w:val="bbPlcHdr"/>
        </w:types>
        <w:behaviors>
          <w:behavior w:val="content"/>
        </w:behaviors>
        <w:guid w:val="{FFC5BF3D-A14C-46E3-BD6C-186575637FC6}"/>
      </w:docPartPr>
      <w:docPartBody>
        <w:p w:rsidR="00E71270" w:rsidRDefault="00704EBD" w:rsidP="00704EBD">
          <w:pPr>
            <w:pStyle w:val="B88424162694407DB2451117F33AA0B5"/>
          </w:pPr>
          <w:r w:rsidRPr="00AE260B">
            <w:rPr>
              <w:rStyle w:val="PlaceholderText"/>
            </w:rPr>
            <w:t>Click or tap to enter a date.</w:t>
          </w:r>
        </w:p>
      </w:docPartBody>
    </w:docPart>
    <w:docPart>
      <w:docPartPr>
        <w:name w:val="2C503E98B3F047348684FEBC8E7BE1CD"/>
        <w:category>
          <w:name w:val="General"/>
          <w:gallery w:val="placeholder"/>
        </w:category>
        <w:types>
          <w:type w:val="bbPlcHdr"/>
        </w:types>
        <w:behaviors>
          <w:behavior w:val="content"/>
        </w:behaviors>
        <w:guid w:val="{40031A04-0B40-4B0B-A345-8FA8DEE972DB}"/>
      </w:docPartPr>
      <w:docPartBody>
        <w:p w:rsidR="00E71270" w:rsidRDefault="00704EBD" w:rsidP="00704EBD">
          <w:pPr>
            <w:pStyle w:val="2C503E98B3F047348684FEBC8E7BE1CD"/>
          </w:pPr>
          <w:r w:rsidRPr="00AE260B">
            <w:rPr>
              <w:rStyle w:val="PlaceholderText"/>
            </w:rPr>
            <w:t>Click or tap to enter a date.</w:t>
          </w:r>
        </w:p>
      </w:docPartBody>
    </w:docPart>
    <w:docPart>
      <w:docPartPr>
        <w:name w:val="D05FC06E07F446DA814F9E69D7F9ED76"/>
        <w:category>
          <w:name w:val="General"/>
          <w:gallery w:val="placeholder"/>
        </w:category>
        <w:types>
          <w:type w:val="bbPlcHdr"/>
        </w:types>
        <w:behaviors>
          <w:behavior w:val="content"/>
        </w:behaviors>
        <w:guid w:val="{0A425D86-D000-4F72-8881-813BA1E4F53E}"/>
      </w:docPartPr>
      <w:docPartBody>
        <w:p w:rsidR="00E71270" w:rsidRDefault="00704EBD" w:rsidP="00704EBD">
          <w:pPr>
            <w:pStyle w:val="D05FC06E07F446DA814F9E69D7F9ED76"/>
          </w:pPr>
          <w:r w:rsidRPr="00AE260B">
            <w:rPr>
              <w:rStyle w:val="PlaceholderText"/>
            </w:rPr>
            <w:t>Click or tap to enter a date.</w:t>
          </w:r>
        </w:p>
      </w:docPartBody>
    </w:docPart>
    <w:docPart>
      <w:docPartPr>
        <w:name w:val="2E8C97D957114205A2C0275E3923C887"/>
        <w:category>
          <w:name w:val="General"/>
          <w:gallery w:val="placeholder"/>
        </w:category>
        <w:types>
          <w:type w:val="bbPlcHdr"/>
        </w:types>
        <w:behaviors>
          <w:behavior w:val="content"/>
        </w:behaviors>
        <w:guid w:val="{F2821B3D-25F2-430D-B0B8-9A842D092CCA}"/>
      </w:docPartPr>
      <w:docPartBody>
        <w:p w:rsidR="00E71270" w:rsidRDefault="00704EBD" w:rsidP="00704EBD">
          <w:pPr>
            <w:pStyle w:val="2E8C97D957114205A2C0275E3923C887"/>
          </w:pPr>
          <w:r w:rsidRPr="00AE260B">
            <w:rPr>
              <w:rStyle w:val="PlaceholderText"/>
            </w:rPr>
            <w:t>Click or tap to enter a date.</w:t>
          </w:r>
        </w:p>
      </w:docPartBody>
    </w:docPart>
    <w:docPart>
      <w:docPartPr>
        <w:name w:val="F1A37C7C18754FB1A1CDC10E48842950"/>
        <w:category>
          <w:name w:val="General"/>
          <w:gallery w:val="placeholder"/>
        </w:category>
        <w:types>
          <w:type w:val="bbPlcHdr"/>
        </w:types>
        <w:behaviors>
          <w:behavior w:val="content"/>
        </w:behaviors>
        <w:guid w:val="{D16B0A3F-BF13-4973-B7DE-5CF42863374F}"/>
      </w:docPartPr>
      <w:docPartBody>
        <w:p w:rsidR="00E71270" w:rsidRDefault="00704EBD" w:rsidP="00704EBD">
          <w:pPr>
            <w:pStyle w:val="F1A37C7C18754FB1A1CDC10E48842950"/>
          </w:pPr>
          <w:r w:rsidRPr="00AE260B">
            <w:rPr>
              <w:rStyle w:val="PlaceholderText"/>
            </w:rPr>
            <w:t>Click or tap to enter a date.</w:t>
          </w:r>
        </w:p>
      </w:docPartBody>
    </w:docPart>
    <w:docPart>
      <w:docPartPr>
        <w:name w:val="89085F60729F48EF8226B2079179DE55"/>
        <w:category>
          <w:name w:val="General"/>
          <w:gallery w:val="placeholder"/>
        </w:category>
        <w:types>
          <w:type w:val="bbPlcHdr"/>
        </w:types>
        <w:behaviors>
          <w:behavior w:val="content"/>
        </w:behaviors>
        <w:guid w:val="{782FBE6F-262C-41CD-9096-111CDE999170}"/>
      </w:docPartPr>
      <w:docPartBody>
        <w:p w:rsidR="00E71270" w:rsidRDefault="00704EBD" w:rsidP="00704EBD">
          <w:pPr>
            <w:pStyle w:val="89085F60729F48EF8226B2079179DE55"/>
          </w:pPr>
          <w:r w:rsidRPr="00AE260B">
            <w:rPr>
              <w:rStyle w:val="PlaceholderText"/>
            </w:rPr>
            <w:t>Click or tap to enter a date.</w:t>
          </w:r>
        </w:p>
      </w:docPartBody>
    </w:docPart>
    <w:docPart>
      <w:docPartPr>
        <w:name w:val="09E08E57B4BB42C99CEEBF37A3279F1C"/>
        <w:category>
          <w:name w:val="General"/>
          <w:gallery w:val="placeholder"/>
        </w:category>
        <w:types>
          <w:type w:val="bbPlcHdr"/>
        </w:types>
        <w:behaviors>
          <w:behavior w:val="content"/>
        </w:behaviors>
        <w:guid w:val="{6BC075C4-69E8-4B76-938E-7F91F9E41C75}"/>
      </w:docPartPr>
      <w:docPartBody>
        <w:p w:rsidR="00E71270" w:rsidRDefault="00704EBD" w:rsidP="00704EBD">
          <w:pPr>
            <w:pStyle w:val="09E08E57B4BB42C99CEEBF37A3279F1C"/>
          </w:pPr>
          <w:r w:rsidRPr="00AE260B">
            <w:rPr>
              <w:rStyle w:val="PlaceholderText"/>
            </w:rPr>
            <w:t>Click or tap to enter a date.</w:t>
          </w:r>
        </w:p>
      </w:docPartBody>
    </w:docPart>
    <w:docPart>
      <w:docPartPr>
        <w:name w:val="EA5604EB82AA43DF977FA203E1D62A47"/>
        <w:category>
          <w:name w:val="General"/>
          <w:gallery w:val="placeholder"/>
        </w:category>
        <w:types>
          <w:type w:val="bbPlcHdr"/>
        </w:types>
        <w:behaviors>
          <w:behavior w:val="content"/>
        </w:behaviors>
        <w:guid w:val="{BF5A21C8-448F-4AF5-A184-D12E9EAAF92B}"/>
      </w:docPartPr>
      <w:docPartBody>
        <w:p w:rsidR="00E71270" w:rsidRDefault="00704EBD" w:rsidP="00704EBD">
          <w:pPr>
            <w:pStyle w:val="EA5604EB82AA43DF977FA203E1D62A47"/>
          </w:pPr>
          <w:r w:rsidRPr="00AE260B">
            <w:rPr>
              <w:rStyle w:val="PlaceholderText"/>
            </w:rPr>
            <w:t>Click or tap to enter a date.</w:t>
          </w:r>
        </w:p>
      </w:docPartBody>
    </w:docPart>
    <w:docPart>
      <w:docPartPr>
        <w:name w:val="A338E3DFE9E64C65B526DEC888BBB2DD"/>
        <w:category>
          <w:name w:val="General"/>
          <w:gallery w:val="placeholder"/>
        </w:category>
        <w:types>
          <w:type w:val="bbPlcHdr"/>
        </w:types>
        <w:behaviors>
          <w:behavior w:val="content"/>
        </w:behaviors>
        <w:guid w:val="{44BAAEB1-A4F6-40D3-9442-17D9501F7F30}"/>
      </w:docPartPr>
      <w:docPartBody>
        <w:p w:rsidR="00E71270" w:rsidRDefault="00704EBD" w:rsidP="00704EBD">
          <w:pPr>
            <w:pStyle w:val="A338E3DFE9E64C65B526DEC888BBB2DD"/>
          </w:pPr>
          <w:r w:rsidRPr="00AE260B">
            <w:rPr>
              <w:rStyle w:val="PlaceholderText"/>
            </w:rPr>
            <w:t>Click or tap to enter a date.</w:t>
          </w:r>
        </w:p>
      </w:docPartBody>
    </w:docPart>
    <w:docPart>
      <w:docPartPr>
        <w:name w:val="6A8B84A83809451096D185FB1EAD53E8"/>
        <w:category>
          <w:name w:val="General"/>
          <w:gallery w:val="placeholder"/>
        </w:category>
        <w:types>
          <w:type w:val="bbPlcHdr"/>
        </w:types>
        <w:behaviors>
          <w:behavior w:val="content"/>
        </w:behaviors>
        <w:guid w:val="{44F69F83-586D-439F-A2AE-9D7D3D8049BD}"/>
      </w:docPartPr>
      <w:docPartBody>
        <w:p w:rsidR="00E71270" w:rsidRDefault="00704EBD" w:rsidP="00704EBD">
          <w:pPr>
            <w:pStyle w:val="6A8B84A83809451096D185FB1EAD53E8"/>
          </w:pPr>
          <w:r w:rsidRPr="00AE260B">
            <w:rPr>
              <w:rStyle w:val="PlaceholderText"/>
            </w:rPr>
            <w:t>Click or tap to enter a date.</w:t>
          </w:r>
        </w:p>
      </w:docPartBody>
    </w:docPart>
    <w:docPart>
      <w:docPartPr>
        <w:name w:val="45F21D99972F4C6BA3865A8570583CE9"/>
        <w:category>
          <w:name w:val="General"/>
          <w:gallery w:val="placeholder"/>
        </w:category>
        <w:types>
          <w:type w:val="bbPlcHdr"/>
        </w:types>
        <w:behaviors>
          <w:behavior w:val="content"/>
        </w:behaviors>
        <w:guid w:val="{B8D3921F-0596-4FE5-AA2A-09F7F7D113F3}"/>
      </w:docPartPr>
      <w:docPartBody>
        <w:p w:rsidR="00E71270" w:rsidRDefault="00704EBD" w:rsidP="00704EBD">
          <w:pPr>
            <w:pStyle w:val="45F21D99972F4C6BA3865A8570583CE9"/>
          </w:pPr>
          <w:r w:rsidRPr="00AE260B">
            <w:rPr>
              <w:rStyle w:val="PlaceholderText"/>
            </w:rPr>
            <w:t>Click or tap to enter a date.</w:t>
          </w:r>
        </w:p>
      </w:docPartBody>
    </w:docPart>
    <w:docPart>
      <w:docPartPr>
        <w:name w:val="993B7D74266D46299550549B0E621111"/>
        <w:category>
          <w:name w:val="General"/>
          <w:gallery w:val="placeholder"/>
        </w:category>
        <w:types>
          <w:type w:val="bbPlcHdr"/>
        </w:types>
        <w:behaviors>
          <w:behavior w:val="content"/>
        </w:behaviors>
        <w:guid w:val="{A5380B99-3595-4654-96AC-37B38F45608C}"/>
      </w:docPartPr>
      <w:docPartBody>
        <w:p w:rsidR="00E71270" w:rsidRDefault="00704EBD" w:rsidP="00704EBD">
          <w:pPr>
            <w:pStyle w:val="993B7D74266D46299550549B0E621111"/>
          </w:pPr>
          <w:r w:rsidRPr="00AE260B">
            <w:rPr>
              <w:rStyle w:val="PlaceholderText"/>
            </w:rPr>
            <w:t>Click or tap to enter a date.</w:t>
          </w:r>
        </w:p>
      </w:docPartBody>
    </w:docPart>
    <w:docPart>
      <w:docPartPr>
        <w:name w:val="536900E84B5A4AFD909FD41334C1AA28"/>
        <w:category>
          <w:name w:val="General"/>
          <w:gallery w:val="placeholder"/>
        </w:category>
        <w:types>
          <w:type w:val="bbPlcHdr"/>
        </w:types>
        <w:behaviors>
          <w:behavior w:val="content"/>
        </w:behaviors>
        <w:guid w:val="{D569783F-CE74-4F9C-8A3C-583F5DFB52A3}"/>
      </w:docPartPr>
      <w:docPartBody>
        <w:p w:rsidR="00E71270" w:rsidRDefault="00704EBD" w:rsidP="00704EBD">
          <w:pPr>
            <w:pStyle w:val="536900E84B5A4AFD909FD41334C1AA28"/>
          </w:pPr>
          <w:r w:rsidRPr="00AE260B">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Roboto Light">
    <w:panose1 w:val="02000000000000000000"/>
    <w:charset w:val="00"/>
    <w:family w:val="auto"/>
    <w:pitch w:val="variable"/>
    <w:sig w:usb0="E0000AFF" w:usb1="5000217F" w:usb2="00000021" w:usb3="00000000" w:csb0="0000019F" w:csb1="00000000"/>
  </w:font>
  <w:font w:name="Roboto">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09"/>
    <w:rsid w:val="000A1D90"/>
    <w:rsid w:val="000F31C6"/>
    <w:rsid w:val="0012102D"/>
    <w:rsid w:val="004550C8"/>
    <w:rsid w:val="004E7BD0"/>
    <w:rsid w:val="005218F9"/>
    <w:rsid w:val="006210A1"/>
    <w:rsid w:val="00686509"/>
    <w:rsid w:val="006A00DA"/>
    <w:rsid w:val="00704EBD"/>
    <w:rsid w:val="00732E9A"/>
    <w:rsid w:val="00757FCA"/>
    <w:rsid w:val="007F6DFF"/>
    <w:rsid w:val="008569D4"/>
    <w:rsid w:val="008B4C2E"/>
    <w:rsid w:val="00A3427E"/>
    <w:rsid w:val="00A8609C"/>
    <w:rsid w:val="00B3120D"/>
    <w:rsid w:val="00BC0BBA"/>
    <w:rsid w:val="00C31B62"/>
    <w:rsid w:val="00C610CB"/>
    <w:rsid w:val="00E71270"/>
    <w:rsid w:val="00F41810"/>
    <w:rsid w:val="00F47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4EBD"/>
    <w:rPr>
      <w:color w:val="808080"/>
    </w:rPr>
  </w:style>
  <w:style w:type="paragraph" w:customStyle="1" w:styleId="A346C884562345F49625C7CD0662C043">
    <w:name w:val="A346C884562345F49625C7CD0662C043"/>
    <w:rsid w:val="00704EBD"/>
  </w:style>
  <w:style w:type="paragraph" w:customStyle="1" w:styleId="D41D558CAAA04839B79F531051BDBF64">
    <w:name w:val="D41D558CAAA04839B79F531051BDBF64"/>
    <w:rsid w:val="00704EBD"/>
  </w:style>
  <w:style w:type="paragraph" w:customStyle="1" w:styleId="38A5A01997F84C7F9923EC27D5703056">
    <w:name w:val="38A5A01997F84C7F9923EC27D5703056"/>
    <w:rsid w:val="00704EBD"/>
  </w:style>
  <w:style w:type="paragraph" w:customStyle="1" w:styleId="D986CE1910514F84A036D9198F63B5B0">
    <w:name w:val="D986CE1910514F84A036D9198F63B5B0"/>
    <w:rsid w:val="008B4C2E"/>
  </w:style>
  <w:style w:type="paragraph" w:customStyle="1" w:styleId="9531AA3CF0EF4603A6C3B94B117C80C112">
    <w:name w:val="9531AA3CF0EF4603A6C3B94B117C80C112"/>
    <w:rsid w:val="008569D4"/>
    <w:pPr>
      <w:spacing w:after="0" w:line="240" w:lineRule="auto"/>
    </w:pPr>
    <w:rPr>
      <w:rFonts w:ascii="Arial" w:eastAsia="Cambria" w:hAnsi="Arial" w:cs="Cambria"/>
      <w:szCs w:val="24"/>
    </w:rPr>
  </w:style>
  <w:style w:type="paragraph" w:customStyle="1" w:styleId="B662968E357142C7B94CCB78432EF5AA6">
    <w:name w:val="B662968E357142C7B94CCB78432EF5AA6"/>
    <w:rsid w:val="008569D4"/>
    <w:pPr>
      <w:spacing w:after="0" w:line="240" w:lineRule="auto"/>
    </w:pPr>
    <w:rPr>
      <w:rFonts w:ascii="Arial" w:eastAsia="Cambria" w:hAnsi="Arial" w:cs="Cambria"/>
      <w:szCs w:val="24"/>
    </w:rPr>
  </w:style>
  <w:style w:type="paragraph" w:customStyle="1" w:styleId="072E9FC93D2344C8917032C9898A63A46">
    <w:name w:val="072E9FC93D2344C8917032C9898A63A46"/>
    <w:rsid w:val="008569D4"/>
    <w:pPr>
      <w:spacing w:after="0" w:line="240" w:lineRule="auto"/>
    </w:pPr>
    <w:rPr>
      <w:rFonts w:ascii="Arial" w:eastAsia="Cambria" w:hAnsi="Arial" w:cs="Cambria"/>
      <w:szCs w:val="24"/>
    </w:rPr>
  </w:style>
  <w:style w:type="paragraph" w:customStyle="1" w:styleId="EC8EE97D6B2349758B7EB93E20AF927D4">
    <w:name w:val="EC8EE97D6B2349758B7EB93E20AF927D4"/>
    <w:rsid w:val="008569D4"/>
    <w:pPr>
      <w:spacing w:after="0" w:line="240" w:lineRule="auto"/>
    </w:pPr>
    <w:rPr>
      <w:rFonts w:ascii="Arial" w:eastAsia="Cambria" w:hAnsi="Arial" w:cs="Cambria"/>
      <w:szCs w:val="24"/>
    </w:rPr>
  </w:style>
  <w:style w:type="paragraph" w:customStyle="1" w:styleId="8C026A433D09460AB238B69CA669D3EA2">
    <w:name w:val="8C026A433D09460AB238B69CA669D3EA2"/>
    <w:rsid w:val="008569D4"/>
    <w:pPr>
      <w:spacing w:after="0" w:line="240" w:lineRule="auto"/>
    </w:pPr>
    <w:rPr>
      <w:rFonts w:ascii="Arial" w:eastAsia="Cambria" w:hAnsi="Arial" w:cs="Cambria"/>
      <w:szCs w:val="24"/>
    </w:rPr>
  </w:style>
  <w:style w:type="paragraph" w:customStyle="1" w:styleId="FF15053A7C274931A1A496634FF8320513">
    <w:name w:val="FF15053A7C274931A1A496634FF8320513"/>
    <w:rsid w:val="008569D4"/>
    <w:pPr>
      <w:spacing w:after="0" w:line="240" w:lineRule="auto"/>
    </w:pPr>
    <w:rPr>
      <w:rFonts w:ascii="Arial" w:eastAsia="Cambria" w:hAnsi="Arial" w:cs="Cambria"/>
      <w:szCs w:val="24"/>
    </w:rPr>
  </w:style>
  <w:style w:type="paragraph" w:customStyle="1" w:styleId="DAB3C78B29B8459A92475984961BFF07">
    <w:name w:val="DAB3C78B29B8459A92475984961BFF07"/>
    <w:rsid w:val="00704EBD"/>
  </w:style>
  <w:style w:type="paragraph" w:customStyle="1" w:styleId="E00D0D04C0C74F55A1F335298C4DF61E">
    <w:name w:val="E00D0D04C0C74F55A1F335298C4DF61E"/>
    <w:rsid w:val="00704EBD"/>
  </w:style>
  <w:style w:type="paragraph" w:customStyle="1" w:styleId="B88424162694407DB2451117F33AA0B5">
    <w:name w:val="B88424162694407DB2451117F33AA0B5"/>
    <w:rsid w:val="00704EBD"/>
  </w:style>
  <w:style w:type="paragraph" w:customStyle="1" w:styleId="2C503E98B3F047348684FEBC8E7BE1CD">
    <w:name w:val="2C503E98B3F047348684FEBC8E7BE1CD"/>
    <w:rsid w:val="00704EBD"/>
  </w:style>
  <w:style w:type="paragraph" w:customStyle="1" w:styleId="D05FC06E07F446DA814F9E69D7F9ED76">
    <w:name w:val="D05FC06E07F446DA814F9E69D7F9ED76"/>
    <w:rsid w:val="00704EBD"/>
  </w:style>
  <w:style w:type="paragraph" w:customStyle="1" w:styleId="2E8C97D957114205A2C0275E3923C887">
    <w:name w:val="2E8C97D957114205A2C0275E3923C887"/>
    <w:rsid w:val="00704EBD"/>
  </w:style>
  <w:style w:type="paragraph" w:customStyle="1" w:styleId="F1A37C7C18754FB1A1CDC10E48842950">
    <w:name w:val="F1A37C7C18754FB1A1CDC10E48842950"/>
    <w:rsid w:val="00704EBD"/>
  </w:style>
  <w:style w:type="paragraph" w:customStyle="1" w:styleId="89085F60729F48EF8226B2079179DE55">
    <w:name w:val="89085F60729F48EF8226B2079179DE55"/>
    <w:rsid w:val="00704EBD"/>
  </w:style>
  <w:style w:type="paragraph" w:customStyle="1" w:styleId="09E08E57B4BB42C99CEEBF37A3279F1C">
    <w:name w:val="09E08E57B4BB42C99CEEBF37A3279F1C"/>
    <w:rsid w:val="00704EBD"/>
  </w:style>
  <w:style w:type="paragraph" w:customStyle="1" w:styleId="EA5604EB82AA43DF977FA203E1D62A47">
    <w:name w:val="EA5604EB82AA43DF977FA203E1D62A47"/>
    <w:rsid w:val="00704EBD"/>
  </w:style>
  <w:style w:type="paragraph" w:customStyle="1" w:styleId="A338E3DFE9E64C65B526DEC888BBB2DD">
    <w:name w:val="A338E3DFE9E64C65B526DEC888BBB2DD"/>
    <w:rsid w:val="00704EBD"/>
  </w:style>
  <w:style w:type="paragraph" w:customStyle="1" w:styleId="6A8B84A83809451096D185FB1EAD53E8">
    <w:name w:val="6A8B84A83809451096D185FB1EAD53E8"/>
    <w:rsid w:val="00704EBD"/>
  </w:style>
  <w:style w:type="paragraph" w:customStyle="1" w:styleId="45F21D99972F4C6BA3865A8570583CE9">
    <w:name w:val="45F21D99972F4C6BA3865A8570583CE9"/>
    <w:rsid w:val="00704EBD"/>
  </w:style>
  <w:style w:type="paragraph" w:customStyle="1" w:styleId="993B7D74266D46299550549B0E621111">
    <w:name w:val="993B7D74266D46299550549B0E621111"/>
    <w:rsid w:val="00704EBD"/>
  </w:style>
  <w:style w:type="paragraph" w:customStyle="1" w:styleId="536900E84B5A4AFD909FD41334C1AA28">
    <w:name w:val="536900E84B5A4AFD909FD41334C1AA28"/>
    <w:rsid w:val="00704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jFUOzZti+Ao/+zTgyultEbTKdg==">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076546-C6BC-4463-8C75-C88A3252C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18</Pages>
  <Words>3241</Words>
  <Characters>18479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NYUSPS</Company>
  <LinksUpToDate>false</LinksUpToDate>
  <CharactersWithSpaces>21677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NYUSPS</dc:creator>
  <cp:lastModifiedBy>N Tatum</cp:lastModifiedBy>
  <cp:revision>12</cp:revision>
  <dcterms:created xsi:type="dcterms:W3CDTF">2023-06-22T18:19:00Z</dcterms:created>
  <dcterms:modified xsi:type="dcterms:W3CDTF">2023-08-07T18:13:00Z</dcterms:modified>
</cp:coreProperties>
</file>